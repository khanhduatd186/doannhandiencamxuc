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81"/>
        <w:gridCol w:w="6007"/>
        <w:tblGridChange w:id="0">
          <w:tblGrid>
            <w:gridCol w:w="3281"/>
            <w:gridCol w:w="6007"/>
          </w:tblGrid>
        </w:tblGridChange>
      </w:tblGrid>
      <w:tr>
        <w:trPr>
          <w:cantSplit w:val="0"/>
          <w:tblHeader w:val="0"/>
        </w:trPr>
        <w:tc>
          <w:tcPr>
            <w:vAlign w:val="top"/>
          </w:tcPr>
          <w:p w:rsidR="00000000" w:rsidDel="00000000" w:rsidP="00000000" w:rsidRDefault="00000000" w:rsidRPr="00000000" w14:paraId="00000002">
            <w:pPr>
              <w:spacing w:line="360" w:lineRule="auto"/>
              <w:jc w:val="center"/>
              <w:rPr>
                <w:vertAlign w:val="baseline"/>
              </w:rPr>
            </w:pPr>
            <w:r w:rsidDel="00000000" w:rsidR="00000000" w:rsidRPr="00000000">
              <w:rPr>
                <w:vertAlign w:val="baseline"/>
              </w:rPr>
              <w:drawing>
                <wp:inline distB="0" distT="0" distL="114300" distR="114300">
                  <wp:extent cx="1946275" cy="630555"/>
                  <wp:effectExtent b="0" l="0" r="0" t="0"/>
                  <wp:docPr id="1043"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1946275" cy="630555"/>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03">
            <w:pPr>
              <w:spacing w:line="360" w:lineRule="auto"/>
              <w:jc w:val="center"/>
              <w:rPr>
                <w:sz w:val="12"/>
                <w:szCs w:val="12"/>
                <w:vertAlign w:val="baseline"/>
              </w:rPr>
            </w:pPr>
            <w:r w:rsidDel="00000000" w:rsidR="00000000" w:rsidRPr="00000000">
              <w:rPr>
                <w:rtl w:val="0"/>
              </w:rPr>
            </w:r>
          </w:p>
          <w:p w:rsidR="00000000" w:rsidDel="00000000" w:rsidP="00000000" w:rsidRDefault="00000000" w:rsidRPr="00000000" w14:paraId="00000004">
            <w:pPr>
              <w:spacing w:line="360" w:lineRule="auto"/>
              <w:jc w:val="center"/>
              <w:rPr>
                <w:sz w:val="26"/>
                <w:szCs w:val="26"/>
                <w:vertAlign w:val="baseline"/>
              </w:rPr>
            </w:pPr>
            <w:r w:rsidDel="00000000" w:rsidR="00000000" w:rsidRPr="00000000">
              <w:rPr>
                <w:sz w:val="26"/>
                <w:szCs w:val="26"/>
                <w:vertAlign w:val="baseline"/>
                <w:rtl w:val="0"/>
              </w:rPr>
              <w:t xml:space="preserve">BỘ GIÁO DỤC VÀ ĐÀO TẠO</w:t>
            </w:r>
          </w:p>
          <w:p w:rsidR="00000000" w:rsidDel="00000000" w:rsidP="00000000" w:rsidRDefault="00000000" w:rsidRPr="00000000" w14:paraId="00000005">
            <w:pPr>
              <w:spacing w:line="360" w:lineRule="auto"/>
              <w:jc w:val="center"/>
              <w:rPr>
                <w:b w:val="0"/>
                <w:vertAlign w:val="baseline"/>
              </w:rPr>
            </w:pPr>
            <w:r w:rsidDel="00000000" w:rsidR="00000000" w:rsidRPr="00000000">
              <w:rPr>
                <w:b w:val="1"/>
                <w:sz w:val="26"/>
                <w:szCs w:val="26"/>
                <w:vertAlign w:val="baseline"/>
                <w:rtl w:val="0"/>
              </w:rPr>
              <w:t xml:space="preserve">TRƯỜNG ĐẠI HỌC CÔNG NGHỆ TP. HCM</w:t>
            </w:r>
            <w:r w:rsidDel="00000000" w:rsidR="00000000" w:rsidRPr="00000000">
              <w:rPr>
                <w:rtl w:val="0"/>
              </w:rPr>
            </w:r>
          </w:p>
        </w:tc>
      </w:tr>
    </w:tbl>
    <w:p w:rsidR="00000000" w:rsidDel="00000000" w:rsidP="00000000" w:rsidRDefault="00000000" w:rsidRPr="00000000" w14:paraId="00000006">
      <w:pPr>
        <w:spacing w:line="360" w:lineRule="auto"/>
        <w:jc w:val="center"/>
        <w:rPr>
          <w:vertAlign w:val="baseline"/>
        </w:rPr>
      </w:pPr>
      <w:r w:rsidDel="00000000" w:rsidR="00000000" w:rsidRPr="00000000">
        <w:rPr>
          <w:rtl w:val="0"/>
        </w:rPr>
      </w:r>
    </w:p>
    <w:p w:rsidR="00000000" w:rsidDel="00000000" w:rsidP="00000000" w:rsidRDefault="00000000" w:rsidRPr="00000000" w14:paraId="00000007">
      <w:pPr>
        <w:spacing w:line="360" w:lineRule="auto"/>
        <w:rPr>
          <w:vertAlign w:val="baseline"/>
        </w:rPr>
      </w:pPr>
      <w:r w:rsidDel="00000000" w:rsidR="00000000" w:rsidRPr="00000000">
        <w:rPr>
          <w:rtl w:val="0"/>
        </w:rPr>
      </w:r>
    </w:p>
    <w:p w:rsidR="00000000" w:rsidDel="00000000" w:rsidP="00000000" w:rsidRDefault="00000000" w:rsidRPr="00000000" w14:paraId="00000008">
      <w:pPr>
        <w:spacing w:line="360" w:lineRule="auto"/>
        <w:rPr>
          <w:b w:val="0"/>
          <w:sz w:val="22"/>
          <w:szCs w:val="22"/>
          <w:vertAlign w:val="baseline"/>
        </w:rPr>
      </w:pPr>
      <w:r w:rsidDel="00000000" w:rsidR="00000000" w:rsidRPr="00000000">
        <w:rPr>
          <w:rtl w:val="0"/>
        </w:rPr>
      </w:r>
    </w:p>
    <w:p w:rsidR="00000000" w:rsidDel="00000000" w:rsidP="00000000" w:rsidRDefault="00000000" w:rsidRPr="00000000" w14:paraId="00000009">
      <w:pPr>
        <w:spacing w:line="360" w:lineRule="auto"/>
        <w:jc w:val="center"/>
        <w:rPr>
          <w:b w:val="0"/>
          <w:sz w:val="22"/>
          <w:szCs w:val="22"/>
          <w:vertAlign w:val="baseline"/>
        </w:rPr>
      </w:pPr>
      <w:r w:rsidDel="00000000" w:rsidR="00000000" w:rsidRPr="00000000">
        <w:rPr>
          <w:rtl w:val="0"/>
        </w:rPr>
      </w:r>
    </w:p>
    <w:p w:rsidR="00000000" w:rsidDel="00000000" w:rsidP="00000000" w:rsidRDefault="00000000" w:rsidRPr="00000000" w14:paraId="0000000A">
      <w:pPr>
        <w:spacing w:line="360" w:lineRule="auto"/>
        <w:jc w:val="center"/>
        <w:rPr>
          <w:b w:val="1"/>
          <w:sz w:val="36"/>
          <w:szCs w:val="36"/>
          <w:vertAlign w:val="baseline"/>
        </w:rPr>
      </w:pPr>
      <w:r w:rsidDel="00000000" w:rsidR="00000000" w:rsidRPr="00000000">
        <w:rPr>
          <w:b w:val="1"/>
          <w:sz w:val="36"/>
          <w:szCs w:val="36"/>
          <w:vertAlign w:val="baseline"/>
          <w:rtl w:val="0"/>
        </w:rPr>
        <w:t xml:space="preserve">KHOA CÔNG NGHỆ THÔNG TIN</w:t>
      </w:r>
    </w:p>
    <w:p w:rsidR="00000000" w:rsidDel="00000000" w:rsidP="00000000" w:rsidRDefault="00000000" w:rsidRPr="00000000" w14:paraId="0000000B">
      <w:pPr>
        <w:spacing w:line="360" w:lineRule="auto"/>
        <w:jc w:val="center"/>
        <w:rPr>
          <w:b w:val="0"/>
          <w:sz w:val="22"/>
          <w:szCs w:val="22"/>
          <w:vertAlign w:val="baseline"/>
        </w:rPr>
      </w:pPr>
      <w:r w:rsidDel="00000000" w:rsidR="00000000" w:rsidRPr="00000000">
        <w:rPr>
          <w:rtl w:val="0"/>
        </w:rPr>
      </w:r>
    </w:p>
    <w:p w:rsidR="00000000" w:rsidDel="00000000" w:rsidP="00000000" w:rsidRDefault="00000000" w:rsidRPr="00000000" w14:paraId="0000000C">
      <w:pPr>
        <w:spacing w:line="360" w:lineRule="auto"/>
        <w:jc w:val="center"/>
        <w:rPr>
          <w:b w:val="0"/>
          <w:sz w:val="22"/>
          <w:szCs w:val="22"/>
          <w:vertAlign w:val="baseline"/>
        </w:rPr>
      </w:pPr>
      <w:r w:rsidDel="00000000" w:rsidR="00000000" w:rsidRPr="00000000">
        <w:rPr>
          <w:rtl w:val="0"/>
        </w:rPr>
      </w:r>
    </w:p>
    <w:p w:rsidR="00000000" w:rsidDel="00000000" w:rsidP="00000000" w:rsidRDefault="00000000" w:rsidRPr="00000000" w14:paraId="0000000D">
      <w:pPr>
        <w:spacing w:line="360" w:lineRule="auto"/>
        <w:jc w:val="center"/>
        <w:rPr>
          <w:b w:val="0"/>
          <w:sz w:val="26"/>
          <w:szCs w:val="26"/>
          <w:vertAlign w:val="baseline"/>
        </w:rPr>
      </w:pPr>
      <w:r w:rsidDel="00000000" w:rsidR="00000000" w:rsidRPr="00000000">
        <w:rPr>
          <w:b w:val="1"/>
          <w:sz w:val="26"/>
          <w:szCs w:val="26"/>
          <w:vertAlign w:val="baseline"/>
          <w:rtl w:val="0"/>
        </w:rPr>
        <w:t xml:space="preserve">ĐỒ ÁN MÔN</w:t>
      </w:r>
      <w:r w:rsidDel="00000000" w:rsidR="00000000" w:rsidRPr="00000000">
        <w:rPr>
          <w:rtl w:val="0"/>
        </w:rPr>
      </w:r>
    </w:p>
    <w:p w:rsidR="00000000" w:rsidDel="00000000" w:rsidP="00000000" w:rsidRDefault="00000000" w:rsidRPr="00000000" w14:paraId="0000000E">
      <w:pPr>
        <w:spacing w:line="360" w:lineRule="auto"/>
        <w:jc w:val="center"/>
        <w:rPr>
          <w:b w:val="0"/>
          <w:sz w:val="22"/>
          <w:szCs w:val="22"/>
          <w:vertAlign w:val="baseline"/>
        </w:rPr>
      </w:pPr>
      <w:r w:rsidDel="00000000" w:rsidR="00000000" w:rsidRPr="00000000">
        <w:rPr>
          <w:rtl w:val="0"/>
        </w:rPr>
      </w:r>
    </w:p>
    <w:p w:rsidR="00000000" w:rsidDel="00000000" w:rsidP="00000000" w:rsidRDefault="00000000" w:rsidRPr="00000000" w14:paraId="0000000F">
      <w:pPr>
        <w:spacing w:line="360" w:lineRule="auto"/>
        <w:jc w:val="center"/>
        <w:rPr>
          <w:b w:val="1"/>
          <w:sz w:val="26"/>
          <w:szCs w:val="26"/>
          <w:vertAlign w:val="baseline"/>
        </w:rPr>
      </w:pPr>
      <w:r w:rsidDel="00000000" w:rsidR="00000000" w:rsidRPr="00000000">
        <w:rPr>
          <w:b w:val="1"/>
          <w:sz w:val="26"/>
          <w:szCs w:val="26"/>
          <w:vertAlign w:val="baseline"/>
          <w:rtl w:val="0"/>
        </w:rPr>
        <w:t xml:space="preserve">TRÍ TUỆ NHÂN TẠO</w:t>
      </w:r>
    </w:p>
    <w:p w:rsidR="00000000" w:rsidDel="00000000" w:rsidP="00000000" w:rsidRDefault="00000000" w:rsidRPr="00000000" w14:paraId="00000010">
      <w:pPr>
        <w:spacing w:line="360" w:lineRule="auto"/>
        <w:jc w:val="center"/>
        <w:rPr>
          <w:b w:val="1"/>
          <w:sz w:val="22"/>
          <w:szCs w:val="22"/>
          <w:vertAlign w:val="baseline"/>
        </w:rPr>
      </w:pPr>
      <w:r w:rsidDel="00000000" w:rsidR="00000000" w:rsidRPr="00000000">
        <w:rPr>
          <w:rtl w:val="0"/>
        </w:rPr>
      </w:r>
    </w:p>
    <w:p w:rsidR="00000000" w:rsidDel="00000000" w:rsidP="00000000" w:rsidRDefault="00000000" w:rsidRPr="00000000" w14:paraId="00000011">
      <w:pPr>
        <w:spacing w:line="360" w:lineRule="auto"/>
        <w:jc w:val="center"/>
        <w:rPr>
          <w:b w:val="0"/>
          <w:sz w:val="22"/>
          <w:szCs w:val="22"/>
          <w:vertAlign w:val="baseline"/>
        </w:rPr>
      </w:pPr>
      <w:r w:rsidDel="00000000" w:rsidR="00000000" w:rsidRPr="00000000">
        <w:rPr>
          <w:rtl w:val="0"/>
        </w:rPr>
      </w:r>
    </w:p>
    <w:p w:rsidR="00000000" w:rsidDel="00000000" w:rsidP="00000000" w:rsidRDefault="00000000" w:rsidRPr="00000000" w14:paraId="00000012">
      <w:pPr>
        <w:spacing w:line="360" w:lineRule="auto"/>
        <w:jc w:val="center"/>
        <w:rPr>
          <w:b w:val="0"/>
          <w:sz w:val="22"/>
          <w:szCs w:val="22"/>
          <w:vertAlign w:val="baseline"/>
        </w:rPr>
      </w:pPr>
      <w:r w:rsidDel="00000000" w:rsidR="00000000" w:rsidRPr="00000000">
        <w:rPr>
          <w:b w:val="1"/>
          <w:sz w:val="22"/>
          <w:szCs w:val="22"/>
          <w:vertAlign w:val="baseline"/>
          <w:rtl w:val="0"/>
        </w:rPr>
        <w:t xml:space="preserve">ĐỀ TÀI:</w:t>
      </w:r>
      <w:r w:rsidDel="00000000" w:rsidR="00000000" w:rsidRPr="00000000">
        <w:rPr>
          <w:rtl w:val="0"/>
        </w:rPr>
      </w:r>
    </w:p>
    <w:p w:rsidR="00000000" w:rsidDel="00000000" w:rsidP="00000000" w:rsidRDefault="00000000" w:rsidRPr="00000000" w14:paraId="00000013">
      <w:pPr>
        <w:spacing w:line="360" w:lineRule="auto"/>
        <w:jc w:val="center"/>
        <w:rPr>
          <w:b w:val="0"/>
          <w:sz w:val="22"/>
          <w:szCs w:val="22"/>
          <w:vertAlign w:val="baseline"/>
        </w:rPr>
      </w:pPr>
      <w:r w:rsidDel="00000000" w:rsidR="00000000" w:rsidRPr="00000000">
        <w:rPr>
          <w:rtl w:val="0"/>
        </w:rPr>
      </w:r>
    </w:p>
    <w:p w:rsidR="00000000" w:rsidDel="00000000" w:rsidP="00000000" w:rsidRDefault="00000000" w:rsidRPr="00000000" w14:paraId="00000014">
      <w:pPr>
        <w:spacing w:line="360" w:lineRule="auto"/>
        <w:jc w:val="center"/>
        <w:rPr>
          <w:b w:val="0"/>
          <w:sz w:val="36"/>
          <w:szCs w:val="36"/>
          <w:vertAlign w:val="baseline"/>
        </w:rPr>
      </w:pPr>
      <w:r w:rsidDel="00000000" w:rsidR="00000000" w:rsidRPr="00000000">
        <w:rPr>
          <w:b w:val="1"/>
          <w:sz w:val="36"/>
          <w:szCs w:val="36"/>
          <w:vertAlign w:val="baseline"/>
          <w:rtl w:val="0"/>
        </w:rPr>
        <w:t xml:space="preserve">&lt;CÁC KỸ THUẬT NHẬN DẠNG CẢM XÚC &gt;</w:t>
      </w:r>
      <w:r w:rsidDel="00000000" w:rsidR="00000000" w:rsidRPr="00000000">
        <w:rPr>
          <w:rtl w:val="0"/>
        </w:rPr>
      </w:r>
    </w:p>
    <w:p w:rsidR="00000000" w:rsidDel="00000000" w:rsidP="00000000" w:rsidRDefault="00000000" w:rsidRPr="00000000" w14:paraId="00000015">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16">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17">
      <w:pPr>
        <w:spacing w:line="360" w:lineRule="auto"/>
        <w:ind w:left="1077" w:firstLine="0"/>
        <w:jc w:val="both"/>
        <w:rPr>
          <w:sz w:val="30"/>
          <w:szCs w:val="30"/>
          <w:vertAlign w:val="baseline"/>
        </w:rPr>
      </w:pPr>
      <w:r w:rsidDel="00000000" w:rsidR="00000000" w:rsidRPr="00000000">
        <w:rPr>
          <w:rtl w:val="0"/>
        </w:rPr>
      </w:r>
    </w:p>
    <w:p w:rsidR="00000000" w:rsidDel="00000000" w:rsidP="00000000" w:rsidRDefault="00000000" w:rsidRPr="00000000" w14:paraId="00000018">
      <w:pPr>
        <w:spacing w:line="360" w:lineRule="auto"/>
        <w:ind w:left="1077" w:firstLine="0"/>
        <w:jc w:val="both"/>
        <w:rPr>
          <w:sz w:val="30"/>
          <w:szCs w:val="30"/>
          <w:vertAlign w:val="baseline"/>
        </w:rPr>
      </w:pPr>
      <w:r w:rsidDel="00000000" w:rsidR="00000000" w:rsidRPr="00000000">
        <w:rPr>
          <w:rtl w:val="0"/>
        </w:rPr>
      </w:r>
    </w:p>
    <w:p w:rsidR="00000000" w:rsidDel="00000000" w:rsidP="00000000" w:rsidRDefault="00000000" w:rsidRPr="00000000" w14:paraId="00000019">
      <w:pPr>
        <w:tabs>
          <w:tab w:val="left" w:pos="2640"/>
        </w:tabs>
        <w:spacing w:line="360" w:lineRule="auto"/>
        <w:ind w:left="840" w:firstLine="0"/>
        <w:jc w:val="both"/>
        <w:rPr>
          <w:sz w:val="28"/>
          <w:szCs w:val="28"/>
          <w:vertAlign w:val="baseline"/>
        </w:rPr>
      </w:pPr>
      <w:r w:rsidDel="00000000" w:rsidR="00000000" w:rsidRPr="00000000">
        <w:rPr>
          <w:sz w:val="28"/>
          <w:szCs w:val="28"/>
          <w:vertAlign w:val="baseline"/>
          <w:rtl w:val="0"/>
        </w:rPr>
        <w:t xml:space="preserve"> </w:t>
        <w:tab/>
      </w:r>
    </w:p>
    <w:p w:rsidR="00000000" w:rsidDel="00000000" w:rsidP="00000000" w:rsidRDefault="00000000" w:rsidRPr="00000000" w14:paraId="0000001A">
      <w:pPr>
        <w:tabs>
          <w:tab w:val="left" w:pos="3120"/>
        </w:tabs>
        <w:spacing w:line="360" w:lineRule="auto"/>
        <w:ind w:left="1077" w:firstLine="0"/>
        <w:jc w:val="both"/>
        <w:rPr>
          <w:sz w:val="30"/>
          <w:szCs w:val="30"/>
          <w:vertAlign w:val="baseline"/>
        </w:rPr>
      </w:pPr>
      <w:r w:rsidDel="00000000" w:rsidR="00000000" w:rsidRPr="00000000">
        <w:rPr>
          <w:rtl w:val="0"/>
        </w:rPr>
      </w:r>
    </w:p>
    <w:p w:rsidR="00000000" w:rsidDel="00000000" w:rsidP="00000000" w:rsidRDefault="00000000" w:rsidRPr="00000000" w14:paraId="0000001B">
      <w:pPr>
        <w:tabs>
          <w:tab w:val="left" w:pos="3120"/>
        </w:tabs>
        <w:spacing w:line="360" w:lineRule="auto"/>
        <w:ind w:left="1077" w:firstLine="0"/>
        <w:jc w:val="both"/>
        <w:rPr>
          <w:sz w:val="30"/>
          <w:szCs w:val="30"/>
          <w:vertAlign w:val="baseline"/>
        </w:rPr>
      </w:pPr>
      <w:r w:rsidDel="00000000" w:rsidR="00000000" w:rsidRPr="00000000">
        <w:rPr>
          <w:rtl w:val="0"/>
        </w:rPr>
      </w:r>
    </w:p>
    <w:p w:rsidR="00000000" w:rsidDel="00000000" w:rsidP="00000000" w:rsidRDefault="00000000" w:rsidRPr="00000000" w14:paraId="0000001C">
      <w:pPr>
        <w:tabs>
          <w:tab w:val="left" w:pos="3120"/>
        </w:tabs>
        <w:spacing w:line="360" w:lineRule="auto"/>
        <w:ind w:left="1077" w:firstLine="0"/>
        <w:jc w:val="both"/>
        <w:rPr>
          <w:sz w:val="30"/>
          <w:szCs w:val="30"/>
          <w:vertAlign w:val="baseline"/>
        </w:rPr>
      </w:pPr>
      <w:r w:rsidDel="00000000" w:rsidR="00000000" w:rsidRPr="00000000">
        <w:rPr>
          <w:rtl w:val="0"/>
        </w:rPr>
      </w:r>
    </w:p>
    <w:p w:rsidR="00000000" w:rsidDel="00000000" w:rsidP="00000000" w:rsidRDefault="00000000" w:rsidRPr="00000000" w14:paraId="0000001D">
      <w:pPr>
        <w:tabs>
          <w:tab w:val="left" w:pos="5040"/>
        </w:tabs>
        <w:spacing w:line="360" w:lineRule="auto"/>
        <w:ind w:left="2160" w:firstLine="116.99999999999989"/>
        <w:jc w:val="both"/>
        <w:rPr>
          <w:sz w:val="28"/>
          <w:szCs w:val="28"/>
          <w:vertAlign w:val="baseline"/>
        </w:rPr>
      </w:pPr>
      <w:r w:rsidDel="00000000" w:rsidR="00000000" w:rsidRPr="00000000">
        <w:rPr>
          <w:sz w:val="28"/>
          <w:szCs w:val="28"/>
          <w:vertAlign w:val="baseline"/>
          <w:rtl w:val="0"/>
        </w:rPr>
        <w:t xml:space="preserve">Giảng viên hướng dẫn</w:t>
        <w:tab/>
        <w:t xml:space="preserve">: Ts.Huỳnh Quốc Bảo</w:t>
      </w:r>
    </w:p>
    <w:p w:rsidR="00000000" w:rsidDel="00000000" w:rsidP="00000000" w:rsidRDefault="00000000" w:rsidRPr="00000000" w14:paraId="0000001E">
      <w:pPr>
        <w:tabs>
          <w:tab w:val="left" w:pos="5040"/>
        </w:tabs>
        <w:spacing w:line="360" w:lineRule="auto"/>
        <w:ind w:left="2160" w:firstLine="116.99999999999989"/>
        <w:jc w:val="both"/>
        <w:rPr>
          <w:sz w:val="28"/>
          <w:szCs w:val="28"/>
        </w:rPr>
      </w:pPr>
      <w:r w:rsidDel="00000000" w:rsidR="00000000" w:rsidRPr="00000000">
        <w:rPr>
          <w:sz w:val="28"/>
          <w:szCs w:val="28"/>
          <w:vertAlign w:val="baseline"/>
          <w:rtl w:val="0"/>
        </w:rPr>
        <w:t xml:space="preserve">Sinh viên thực hiện</w:t>
        <w:tab/>
        <w:t xml:space="preserve">: Hồ Khánh Dư</w:t>
      </w:r>
      <w:r w:rsidDel="00000000" w:rsidR="00000000" w:rsidRPr="00000000">
        <w:rPr>
          <w:rtl w:val="0"/>
        </w:rPr>
      </w:r>
    </w:p>
    <w:p w:rsidR="00000000" w:rsidDel="00000000" w:rsidP="00000000" w:rsidRDefault="00000000" w:rsidRPr="00000000" w14:paraId="0000001F">
      <w:pPr>
        <w:tabs>
          <w:tab w:val="left" w:pos="5040"/>
        </w:tabs>
        <w:spacing w:line="360" w:lineRule="auto"/>
        <w:ind w:left="2160" w:firstLine="116.99999999999989"/>
        <w:jc w:val="both"/>
        <w:rPr>
          <w:sz w:val="28"/>
          <w:szCs w:val="28"/>
        </w:rPr>
      </w:pPr>
      <w:r w:rsidDel="00000000" w:rsidR="00000000" w:rsidRPr="00000000">
        <w:rPr>
          <w:sz w:val="28"/>
          <w:szCs w:val="28"/>
          <w:rtl w:val="0"/>
        </w:rPr>
        <w:tab/>
        <w:t xml:space="preserve">  Nguyễn Thị Linh Chi</w:t>
      </w:r>
    </w:p>
    <w:p w:rsidR="00000000" w:rsidDel="00000000" w:rsidP="00000000" w:rsidRDefault="00000000" w:rsidRPr="00000000" w14:paraId="00000020">
      <w:pPr>
        <w:tabs>
          <w:tab w:val="left" w:pos="5040"/>
        </w:tabs>
        <w:spacing w:line="360" w:lineRule="auto"/>
        <w:ind w:left="2160" w:firstLine="116.99999999999989"/>
        <w:jc w:val="both"/>
        <w:rPr>
          <w:sz w:val="28"/>
          <w:szCs w:val="28"/>
        </w:rPr>
        <w:sectPr>
          <w:footerReference r:id="rId8" w:type="default"/>
          <w:pgSz w:h="16840" w:w="11907" w:orient="portrait"/>
          <w:pgMar w:bottom="1134" w:top="1134" w:left="1701" w:right="1134" w:header="720" w:footer="720"/>
          <w:pgNumType w:start="1"/>
        </w:sectPr>
      </w:pPr>
      <w:r w:rsidDel="00000000" w:rsidR="00000000" w:rsidRPr="00000000">
        <w:rPr>
          <w:sz w:val="28"/>
          <w:szCs w:val="28"/>
          <w:rtl w:val="0"/>
        </w:rPr>
        <w:tab/>
        <w:t xml:space="preserve">  Trần Minh Đức</w:t>
      </w:r>
    </w:p>
    <w:p w:rsidR="00000000" w:rsidDel="00000000" w:rsidP="00000000" w:rsidRDefault="00000000" w:rsidRPr="00000000" w14:paraId="00000021">
      <w:pPr>
        <w:tabs>
          <w:tab w:val="left" w:pos="5040"/>
        </w:tabs>
        <w:spacing w:line="360" w:lineRule="auto"/>
        <w:jc w:val="center"/>
        <w:rPr>
          <w:b w:val="1"/>
          <w:sz w:val="32"/>
          <w:szCs w:val="32"/>
          <w:vertAlign w:val="baseline"/>
        </w:rPr>
      </w:pPr>
      <w:r w:rsidDel="00000000" w:rsidR="00000000" w:rsidRPr="00000000">
        <w:rPr>
          <w:rtl w:val="0"/>
        </w:rPr>
      </w:r>
    </w:p>
    <w:p w:rsidR="00000000" w:rsidDel="00000000" w:rsidP="00000000" w:rsidRDefault="00000000" w:rsidRPr="00000000" w14:paraId="00000022">
      <w:pPr>
        <w:tabs>
          <w:tab w:val="right" w:pos="7262"/>
        </w:tabs>
        <w:spacing w:before="120" w:line="360" w:lineRule="auto"/>
        <w:ind w:left="0" w:firstLine="0"/>
        <w:rPr>
          <w:color w:val="000000"/>
          <w:vertAlign w:val="baseline"/>
        </w:rPr>
      </w:pPr>
      <w:r w:rsidDel="00000000" w:rsidR="00000000" w:rsidRPr="00000000">
        <w:rPr>
          <w:rtl w:val="0"/>
        </w:rPr>
      </w:r>
    </w:p>
    <w:p w:rsidR="00000000" w:rsidDel="00000000" w:rsidP="00000000" w:rsidRDefault="00000000" w:rsidRPr="00000000" w14:paraId="00000023">
      <w:pPr>
        <w:tabs>
          <w:tab w:val="right" w:pos="7262"/>
        </w:tabs>
        <w:spacing w:before="120" w:line="360" w:lineRule="auto"/>
        <w:ind w:firstLine="284"/>
        <w:rPr>
          <w:color w:val="000000"/>
          <w:vertAlign w:val="baseline"/>
        </w:rPr>
      </w:pPr>
      <w:r w:rsidDel="00000000" w:rsidR="00000000" w:rsidRPr="00000000">
        <w:rPr>
          <w:rtl w:val="0"/>
        </w:rPr>
      </w:r>
    </w:p>
    <w:p w:rsidR="00000000" w:rsidDel="00000000" w:rsidP="00000000" w:rsidRDefault="00000000" w:rsidRPr="00000000" w14:paraId="00000024">
      <w:pPr>
        <w:tabs>
          <w:tab w:val="left" w:pos="5040"/>
        </w:tabs>
        <w:spacing w:line="360" w:lineRule="auto"/>
        <w:jc w:val="both"/>
        <w:rPr>
          <w:b w:val="1"/>
          <w:sz w:val="28"/>
          <w:szCs w:val="28"/>
          <w:vertAlign w:val="baseline"/>
        </w:rPr>
        <w:sectPr>
          <w:type w:val="nextPage"/>
          <w:pgSz w:h="16840" w:w="11907" w:orient="portrait"/>
          <w:pgMar w:bottom="1134" w:top="1134" w:left="1701" w:right="1134" w:header="720" w:footer="720"/>
        </w:sectPr>
      </w:pPr>
      <w:r w:rsidDel="00000000" w:rsidR="00000000" w:rsidRPr="00000000">
        <w:rPr>
          <w:rtl w:val="0"/>
        </w:rPr>
      </w:r>
    </w:p>
    <w:p w:rsidR="00000000" w:rsidDel="00000000" w:rsidP="00000000" w:rsidRDefault="00000000" w:rsidRPr="00000000" w14:paraId="00000025">
      <w:pPr>
        <w:tabs>
          <w:tab w:val="left" w:pos="4680"/>
        </w:tabs>
        <w:spacing w:line="360" w:lineRule="auto"/>
        <w:jc w:val="left"/>
        <w:rPr>
          <w:sz w:val="30"/>
          <w:szCs w:val="30"/>
        </w:rPr>
      </w:pPr>
      <w:r w:rsidDel="00000000" w:rsidR="00000000" w:rsidRPr="00000000">
        <w:rPr>
          <w:rtl w:val="0"/>
        </w:rPr>
      </w:r>
    </w:p>
    <w:p w:rsidR="00000000" w:rsidDel="00000000" w:rsidP="00000000" w:rsidRDefault="00000000" w:rsidRPr="00000000" w14:paraId="00000026">
      <w:pPr>
        <w:tabs>
          <w:tab w:val="left" w:pos="4680"/>
        </w:tabs>
        <w:spacing w:after="240" w:before="240" w:line="360" w:lineRule="auto"/>
        <w:jc w:val="center"/>
        <w:rPr>
          <w:b w:val="1"/>
          <w:sz w:val="32"/>
          <w:szCs w:val="32"/>
        </w:rPr>
      </w:pPr>
      <w:r w:rsidDel="00000000" w:rsidR="00000000" w:rsidRPr="00000000">
        <w:rPr>
          <w:b w:val="1"/>
          <w:sz w:val="32"/>
          <w:szCs w:val="32"/>
          <w:rtl w:val="0"/>
        </w:rPr>
        <w:t xml:space="preserve">LỜI CAM ĐOAN</w:t>
      </w:r>
    </w:p>
    <w:p w:rsidR="00000000" w:rsidDel="00000000" w:rsidP="00000000" w:rsidRDefault="00000000" w:rsidRPr="00000000" w14:paraId="00000027">
      <w:pPr>
        <w:tabs>
          <w:tab w:val="left" w:pos="4680"/>
        </w:tabs>
        <w:spacing w:after="240" w:before="240" w:line="360" w:lineRule="auto"/>
        <w:rPr>
          <w:color w:val="3e3e3e"/>
          <w:sz w:val="26"/>
          <w:szCs w:val="26"/>
          <w:highlight w:val="white"/>
        </w:rPr>
      </w:pPr>
      <w:r w:rsidDel="00000000" w:rsidR="00000000" w:rsidRPr="00000000">
        <w:rPr>
          <w:color w:val="3e3e3e"/>
          <w:sz w:val="26"/>
          <w:szCs w:val="26"/>
          <w:highlight w:val="white"/>
          <w:rtl w:val="0"/>
        </w:rPr>
        <w:t xml:space="preserve">Nhóm tôi xin cam đoan bài báo cáo này là do các thành viên trong nhóm thực hiện cùng sự hỗ trợ, tham khảo từ các tư liệu, giáo trình liên quan đến đề tài nghiên cứu, cũng như sự hướng dẫn của giảng viên chủ nhiệm môn học.</w:t>
      </w:r>
    </w:p>
    <w:p w:rsidR="00000000" w:rsidDel="00000000" w:rsidP="00000000" w:rsidRDefault="00000000" w:rsidRPr="00000000" w14:paraId="00000028">
      <w:pPr>
        <w:tabs>
          <w:tab w:val="left" w:pos="4680"/>
        </w:tabs>
        <w:spacing w:after="240" w:before="240" w:line="360" w:lineRule="auto"/>
        <w:rPr>
          <w:color w:val="3e3e3e"/>
          <w:sz w:val="26"/>
          <w:szCs w:val="26"/>
          <w:highlight w:val="white"/>
        </w:rPr>
      </w:pPr>
      <w:r w:rsidDel="00000000" w:rsidR="00000000" w:rsidRPr="00000000">
        <w:rPr>
          <w:rtl w:val="0"/>
        </w:rPr>
      </w:r>
    </w:p>
    <w:p w:rsidR="00000000" w:rsidDel="00000000" w:rsidP="00000000" w:rsidRDefault="00000000" w:rsidRPr="00000000" w14:paraId="00000029">
      <w:pPr>
        <w:tabs>
          <w:tab w:val="left" w:pos="4680"/>
        </w:tabs>
        <w:spacing w:after="240" w:before="240" w:line="360" w:lineRule="auto"/>
        <w:jc w:val="center"/>
        <w:rPr>
          <w:b w:val="1"/>
          <w:sz w:val="32"/>
          <w:szCs w:val="32"/>
        </w:rPr>
      </w:pPr>
      <w:r w:rsidDel="00000000" w:rsidR="00000000" w:rsidRPr="00000000">
        <w:rPr>
          <w:b w:val="1"/>
          <w:sz w:val="32"/>
          <w:szCs w:val="32"/>
          <w:rtl w:val="0"/>
        </w:rPr>
        <w:t xml:space="preserve">CHƯƠNG 1: GIỚI THIỆU BÀI TOÁN</w:t>
      </w:r>
    </w:p>
    <w:p w:rsidR="00000000" w:rsidDel="00000000" w:rsidP="00000000" w:rsidRDefault="00000000" w:rsidRPr="00000000" w14:paraId="0000002A">
      <w:pPr>
        <w:tabs>
          <w:tab w:val="left" w:pos="4680"/>
        </w:tabs>
        <w:spacing w:after="240" w:before="240" w:line="360" w:lineRule="auto"/>
        <w:rPr>
          <w:b w:val="1"/>
          <w:sz w:val="28"/>
          <w:szCs w:val="28"/>
        </w:rPr>
      </w:pPr>
      <w:r w:rsidDel="00000000" w:rsidR="00000000" w:rsidRPr="00000000">
        <w:rPr>
          <w:b w:val="1"/>
          <w:sz w:val="28"/>
          <w:szCs w:val="28"/>
          <w:rtl w:val="0"/>
        </w:rPr>
        <w:t xml:space="preserve">1.1 Mô tả bài toán</w:t>
      </w:r>
    </w:p>
    <w:p w:rsidR="00000000" w:rsidDel="00000000" w:rsidP="00000000" w:rsidRDefault="00000000" w:rsidRPr="00000000" w14:paraId="0000002B">
      <w:pPr>
        <w:tabs>
          <w:tab w:val="left" w:pos="4680"/>
        </w:tabs>
        <w:spacing w:after="240" w:before="240" w:line="360" w:lineRule="auto"/>
        <w:rPr>
          <w:sz w:val="26"/>
          <w:szCs w:val="26"/>
        </w:rPr>
      </w:pPr>
      <w:r w:rsidDel="00000000" w:rsidR="00000000" w:rsidRPr="00000000">
        <w:rPr>
          <w:sz w:val="26"/>
          <w:szCs w:val="26"/>
          <w:rtl w:val="0"/>
        </w:rPr>
        <w:t xml:space="preserve">- Khuôn mặt của con người biểu hiện nhiều cảm xúc mà không cần phải nói ra. Đó là một trong những phương tiện mạnh mẽ và tự nhiên nhất để con người truyền đạt thể hiện cảm xúc. Không giống như các hình thức giao tiếp phi ngôn ngữ khác, cảm xúc trên khuôn mặt nó phổ quát. Hiện nay, nhận dạng và phân tích cảm xúc khuôn mặt tự động là một vấn đề thú vị và đầy thách thức, có ảnh hưởng to lớn đến xã hội.</w:t>
      </w:r>
    </w:p>
    <w:p w:rsidR="00000000" w:rsidDel="00000000" w:rsidP="00000000" w:rsidRDefault="00000000" w:rsidRPr="00000000" w14:paraId="0000002C">
      <w:pPr>
        <w:tabs>
          <w:tab w:val="left" w:pos="4680"/>
        </w:tabs>
        <w:spacing w:after="240" w:before="240" w:line="360" w:lineRule="auto"/>
        <w:rPr>
          <w:sz w:val="26"/>
          <w:szCs w:val="26"/>
        </w:rPr>
      </w:pPr>
      <w:r w:rsidDel="00000000" w:rsidR="00000000" w:rsidRPr="00000000">
        <w:rPr>
          <w:sz w:val="26"/>
          <w:szCs w:val="26"/>
          <w:rtl w:val="0"/>
        </w:rPr>
        <w:t xml:space="preserve">- Cảm xúc khuôn mặt có thể được phân tích dễ dàng thông qua hình ảnh khuôn mặt và máy tính có thể tương tác với con người, như cách con người tương tác với nhau. Đó là lý do tại sao nhận dạng cảm xúc qua khuôn mặt ngày càng được sự quan tâm trong mọi lĩnh vực.</w:t>
      </w:r>
      <w:r w:rsidDel="00000000" w:rsidR="00000000" w:rsidRPr="00000000">
        <w:rPr>
          <w:sz w:val="26"/>
          <w:szCs w:val="26"/>
        </w:rPr>
        <w:drawing>
          <wp:inline distB="114300" distT="114300" distL="114300" distR="114300">
            <wp:extent cx="5325428" cy="2570289"/>
            <wp:effectExtent b="0" l="0" r="0" t="0"/>
            <wp:docPr id="104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325428" cy="257028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tabs>
          <w:tab w:val="left" w:pos="4680"/>
        </w:tabs>
        <w:spacing w:after="240" w:before="240" w:line="360" w:lineRule="auto"/>
        <w:jc w:val="center"/>
        <w:rPr>
          <w:sz w:val="26"/>
          <w:szCs w:val="26"/>
        </w:rPr>
      </w:pPr>
      <w:r w:rsidDel="00000000" w:rsidR="00000000" w:rsidRPr="00000000">
        <w:rPr>
          <w:sz w:val="26"/>
          <w:szCs w:val="26"/>
          <w:rtl w:val="0"/>
        </w:rPr>
        <w:t xml:space="preserve">Hình 1.1  Hình ảnh minh họa phân tích cảm xúc</w:t>
      </w:r>
    </w:p>
    <w:p w:rsidR="00000000" w:rsidDel="00000000" w:rsidP="00000000" w:rsidRDefault="00000000" w:rsidRPr="00000000" w14:paraId="0000002E">
      <w:pPr>
        <w:tabs>
          <w:tab w:val="left" w:pos="4680"/>
        </w:tabs>
        <w:spacing w:after="240" w:before="240" w:line="360" w:lineRule="auto"/>
        <w:jc w:val="center"/>
        <w:rPr>
          <w:sz w:val="26"/>
          <w:szCs w:val="26"/>
        </w:rPr>
      </w:pPr>
      <w:r w:rsidDel="00000000" w:rsidR="00000000" w:rsidRPr="00000000">
        <w:rPr>
          <w:rtl w:val="0"/>
        </w:rPr>
      </w:r>
    </w:p>
    <w:p w:rsidR="00000000" w:rsidDel="00000000" w:rsidP="00000000" w:rsidRDefault="00000000" w:rsidRPr="00000000" w14:paraId="0000002F">
      <w:pPr>
        <w:tabs>
          <w:tab w:val="left" w:pos="4680"/>
        </w:tabs>
        <w:spacing w:after="240" w:before="240" w:line="360" w:lineRule="auto"/>
        <w:rPr>
          <w:sz w:val="26"/>
          <w:szCs w:val="26"/>
        </w:rPr>
      </w:pPr>
      <w:r w:rsidDel="00000000" w:rsidR="00000000" w:rsidRPr="00000000">
        <w:rPr>
          <w:rtl w:val="0"/>
        </w:rPr>
      </w:r>
    </w:p>
    <w:p w:rsidR="00000000" w:rsidDel="00000000" w:rsidP="00000000" w:rsidRDefault="00000000" w:rsidRPr="00000000" w14:paraId="00000030">
      <w:pPr>
        <w:tabs>
          <w:tab w:val="left" w:pos="4680"/>
        </w:tabs>
        <w:spacing w:after="240" w:before="240" w:line="360" w:lineRule="auto"/>
        <w:rPr>
          <w:sz w:val="26"/>
          <w:szCs w:val="26"/>
        </w:rPr>
      </w:pPr>
      <w:r w:rsidDel="00000000" w:rsidR="00000000" w:rsidRPr="00000000">
        <w:rPr>
          <w:rtl w:val="0"/>
        </w:rPr>
      </w:r>
    </w:p>
    <w:p w:rsidR="00000000" w:rsidDel="00000000" w:rsidP="00000000" w:rsidRDefault="00000000" w:rsidRPr="00000000" w14:paraId="00000031">
      <w:pPr>
        <w:tabs>
          <w:tab w:val="left" w:pos="4680"/>
        </w:tabs>
        <w:spacing w:after="240" w:before="240" w:line="360" w:lineRule="auto"/>
        <w:rPr>
          <w:b w:val="1"/>
          <w:sz w:val="28"/>
          <w:szCs w:val="28"/>
        </w:rPr>
      </w:pPr>
      <w:r w:rsidDel="00000000" w:rsidR="00000000" w:rsidRPr="00000000">
        <w:rPr>
          <w:b w:val="1"/>
          <w:sz w:val="28"/>
          <w:szCs w:val="28"/>
          <w:rtl w:val="0"/>
        </w:rPr>
        <w:t xml:space="preserve">1.2 Lý do chọn đề tài</w:t>
      </w:r>
    </w:p>
    <w:p w:rsidR="00000000" w:rsidDel="00000000" w:rsidP="00000000" w:rsidRDefault="00000000" w:rsidRPr="00000000" w14:paraId="00000032">
      <w:pPr>
        <w:tabs>
          <w:tab w:val="left" w:pos="4680"/>
        </w:tabs>
        <w:spacing w:after="240" w:before="240" w:line="360" w:lineRule="auto"/>
        <w:rPr>
          <w:sz w:val="26"/>
          <w:szCs w:val="26"/>
        </w:rPr>
      </w:pPr>
      <w:r w:rsidDel="00000000" w:rsidR="00000000" w:rsidRPr="00000000">
        <w:rPr>
          <w:sz w:val="26"/>
          <w:szCs w:val="26"/>
          <w:rtl w:val="0"/>
        </w:rPr>
        <w:t xml:space="preserve">Trong những năm gần đây, xử lý ảnh đang được nghiên cứu và phát triển với tốc độ nhanh chóng bởi các trung tâm nghiên cứu, trường đại học và học viện. Trong đó, nhận dạng và phân loại hình ảnh là một trong những lĩnh vực được theo đuổi một cách tích cực. Ý tưởng cốt lõi từ việc nhận dạng và phân loại hình ảnh là phân tích ảnh từ dữ liệu thu được bởi các cảm biến hình ảnh nhờ camera, webcam. Nhờ hệ thống xử lý hình ảnh mà con người đã giảm bớt khối công việc cũng như tăng sự chính xác trong việc đưa ra các quyết định liên quan đến xử lý ảnh trên nhiều lĩnh vực: quân sự và quốc phòng, các hệ thống kỹ nghệ hoá sinh, giải phẫu, các hệ thống thông minh, robotics, các hệ thống an ninh . Cùng với các hình thức nhận dạng khác nhau: nhận dạng giọng nói, chữ viết, dấu vân tay, võng mạc, thì bài toán nhận dạng cảm xúc trên khuôn mặt người đang được quan tâm chú ý.</w:t>
      </w:r>
    </w:p>
    <w:p w:rsidR="00000000" w:rsidDel="00000000" w:rsidP="00000000" w:rsidRDefault="00000000" w:rsidRPr="00000000" w14:paraId="00000033">
      <w:pPr>
        <w:tabs>
          <w:tab w:val="left" w:pos="4680"/>
        </w:tabs>
        <w:spacing w:after="240" w:before="240" w:line="360" w:lineRule="auto"/>
        <w:rPr>
          <w:b w:val="1"/>
          <w:sz w:val="28"/>
          <w:szCs w:val="28"/>
        </w:rPr>
      </w:pPr>
      <w:r w:rsidDel="00000000" w:rsidR="00000000" w:rsidRPr="00000000">
        <w:rPr>
          <w:b w:val="1"/>
          <w:sz w:val="28"/>
          <w:szCs w:val="28"/>
          <w:rtl w:val="0"/>
        </w:rPr>
        <w:t xml:space="preserve">1.3 Tìm hiểu thực tế</w:t>
      </w:r>
    </w:p>
    <w:p w:rsidR="00000000" w:rsidDel="00000000" w:rsidP="00000000" w:rsidRDefault="00000000" w:rsidRPr="00000000" w14:paraId="00000034">
      <w:pPr>
        <w:tabs>
          <w:tab w:val="left" w:pos="4680"/>
        </w:tabs>
        <w:spacing w:after="240" w:before="240" w:line="360" w:lineRule="auto"/>
        <w:rPr>
          <w:sz w:val="26"/>
          <w:szCs w:val="26"/>
        </w:rPr>
      </w:pPr>
      <w:r w:rsidDel="00000000" w:rsidR="00000000" w:rsidRPr="00000000">
        <w:rPr>
          <w:sz w:val="26"/>
          <w:szCs w:val="26"/>
          <w:rtl w:val="0"/>
        </w:rPr>
        <w:t xml:space="preserve">Nhận dạng cảm xúc qua khuôn mặt có ứng dụng trong các lĩnh vực khác nhau:</w:t>
      </w:r>
    </w:p>
    <w:p w:rsidR="00000000" w:rsidDel="00000000" w:rsidP="00000000" w:rsidRDefault="00000000" w:rsidRPr="00000000" w14:paraId="00000035">
      <w:pPr>
        <w:tabs>
          <w:tab w:val="left" w:pos="4680"/>
        </w:tabs>
        <w:spacing w:after="240" w:before="240" w:line="360" w:lineRule="auto"/>
        <w:rPr>
          <w:sz w:val="26"/>
          <w:szCs w:val="26"/>
        </w:rPr>
      </w:pPr>
      <w:r w:rsidDel="00000000" w:rsidR="00000000" w:rsidRPr="00000000">
        <w:rPr>
          <w:sz w:val="26"/>
          <w:szCs w:val="26"/>
          <w:rtl w:val="0"/>
        </w:rPr>
        <w:t xml:space="preserve">- Giáo dục: Phản ứng của người học trong thời gian thực và sự tham gia vào nội dung là giáo dục là một thước đo lường cho hiệu quả của bài giảng.</w:t>
      </w:r>
    </w:p>
    <w:p w:rsidR="00000000" w:rsidDel="00000000" w:rsidP="00000000" w:rsidRDefault="00000000" w:rsidRPr="00000000" w14:paraId="00000036">
      <w:pPr>
        <w:tabs>
          <w:tab w:val="left" w:pos="4680"/>
        </w:tabs>
        <w:spacing w:after="240" w:before="240" w:line="360" w:lineRule="auto"/>
        <w:rPr>
          <w:sz w:val="26"/>
          <w:szCs w:val="26"/>
        </w:rPr>
      </w:pPr>
      <w:r w:rsidDel="00000000" w:rsidR="00000000" w:rsidRPr="00000000">
        <w:rPr>
          <w:sz w:val="26"/>
          <w:szCs w:val="26"/>
          <w:rtl w:val="0"/>
        </w:rPr>
        <w:t xml:space="preserve">- Tiếp thị: Đây là một cách tuyệt vời để các công ty kinh doanh phân tích cách khách hàng phản hồi với quảng cáo, sản phẩm, bao bì và thiết kế cửa hàng của họ.</w:t>
      </w:r>
    </w:p>
    <w:p w:rsidR="00000000" w:rsidDel="00000000" w:rsidP="00000000" w:rsidRDefault="00000000" w:rsidRPr="00000000" w14:paraId="00000037">
      <w:pPr>
        <w:tabs>
          <w:tab w:val="left" w:pos="4680"/>
        </w:tabs>
        <w:spacing w:after="240" w:before="240" w:line="360" w:lineRule="auto"/>
        <w:rPr>
          <w:sz w:val="26"/>
          <w:szCs w:val="26"/>
        </w:rPr>
      </w:pPr>
      <w:r w:rsidDel="00000000" w:rsidR="00000000" w:rsidRPr="00000000">
        <w:rPr>
          <w:sz w:val="26"/>
          <w:szCs w:val="26"/>
          <w:rtl w:val="0"/>
        </w:rPr>
        <w:t xml:space="preserve">- Chơi game: Với sự ra đời của game thực tế ảo gần với trải nghiệm thực tế. Nhận dạng cảm xúc khuôn mặt đóng một vai trò quan trọng để cải thiện trải nghiệm chơi trò chơi.</w:t>
      </w:r>
    </w:p>
    <w:p w:rsidR="00000000" w:rsidDel="00000000" w:rsidP="00000000" w:rsidRDefault="00000000" w:rsidRPr="00000000" w14:paraId="00000038">
      <w:pPr>
        <w:tabs>
          <w:tab w:val="left" w:pos="4680"/>
        </w:tabs>
        <w:spacing w:after="240" w:before="240" w:line="360" w:lineRule="auto"/>
        <w:rPr>
          <w:sz w:val="26"/>
          <w:szCs w:val="26"/>
        </w:rPr>
      </w:pPr>
      <w:r w:rsidDel="00000000" w:rsidR="00000000" w:rsidRPr="00000000">
        <w:rPr>
          <w:sz w:val="26"/>
          <w:szCs w:val="26"/>
          <w:rtl w:val="0"/>
        </w:rPr>
        <w:t xml:space="preserve">- Bảo mật: Nó có thể giúp xác định hành vi đáng ngờ trong đám đông và có thể được sử dụng để ngăn chặn tội phạm và những kẻ khủng bố tiềm năng.</w:t>
      </w:r>
    </w:p>
    <w:p w:rsidR="00000000" w:rsidDel="00000000" w:rsidP="00000000" w:rsidRDefault="00000000" w:rsidRPr="00000000" w14:paraId="00000039">
      <w:pPr>
        <w:tabs>
          <w:tab w:val="left" w:pos="4680"/>
        </w:tabs>
        <w:spacing w:after="240" w:before="240" w:line="360" w:lineRule="auto"/>
        <w:rPr>
          <w:sz w:val="26"/>
          <w:szCs w:val="26"/>
        </w:rPr>
      </w:pPr>
      <w:r w:rsidDel="00000000" w:rsidR="00000000" w:rsidRPr="00000000">
        <w:rPr>
          <w:sz w:val="26"/>
          <w:szCs w:val="26"/>
          <w:rtl w:val="0"/>
        </w:rPr>
        <w:t xml:space="preserve">- Chăm sóc sức khỏe: Nó có thể hữu ích trong việc tự động hóa dịch vụ y tế. Cả sức khỏe thể chất và tinh thần có thể được phân tích thông qua ứng dụng này.</w:t>
      </w:r>
    </w:p>
    <w:p w:rsidR="00000000" w:rsidDel="00000000" w:rsidP="00000000" w:rsidRDefault="00000000" w:rsidRPr="00000000" w14:paraId="0000003A">
      <w:pPr>
        <w:tabs>
          <w:tab w:val="left" w:pos="4680"/>
        </w:tabs>
        <w:spacing w:after="240" w:before="240" w:line="360" w:lineRule="auto"/>
        <w:rPr>
          <w:sz w:val="26"/>
          <w:szCs w:val="26"/>
        </w:rPr>
      </w:pPr>
      <w:r w:rsidDel="00000000" w:rsidR="00000000" w:rsidRPr="00000000">
        <w:rPr>
          <w:sz w:val="26"/>
          <w:szCs w:val="26"/>
          <w:rtl w:val="0"/>
        </w:rPr>
        <w:t xml:space="preserve">- Dịch vụ khách hàng: Quản lý dịch vụ khách hàng có thể hiệu quả hơn bằng cách sử dụng hệ thống nhận dạng cảm xúc khuôn mặt. Phân tích phản hồi của khách hàng và phản ứng của máy tính sẽ đảm bảo tương tác máy tính với con người trong cuộc sống thực.</w:t>
      </w:r>
    </w:p>
    <w:p w:rsidR="00000000" w:rsidDel="00000000" w:rsidP="00000000" w:rsidRDefault="00000000" w:rsidRPr="00000000" w14:paraId="0000003B">
      <w:pPr>
        <w:tabs>
          <w:tab w:val="left" w:pos="4680"/>
        </w:tabs>
        <w:spacing w:after="240" w:before="240" w:line="360" w:lineRule="auto"/>
        <w:rPr>
          <w:sz w:val="26"/>
          <w:szCs w:val="26"/>
        </w:rPr>
      </w:pPr>
      <w:r w:rsidDel="00000000" w:rsidR="00000000" w:rsidRPr="00000000">
        <w:rPr>
          <w:sz w:val="26"/>
          <w:szCs w:val="26"/>
          <w:rtl w:val="0"/>
        </w:rPr>
        <w:t xml:space="preserve">- Hệ thống nhận diện cảm xúc khuôn mặt được sử dụng nhiều trong cuộc sống: điều trị y tế, giao tiếp song ngôn ngữ, đánh giá đau của bệnh nhân, phát hiện nói dối, giám sát trạng thái của người lái xe phát hiện trạng thái buồn ngủ dựa vào cảm xúc trên khuôn mặt được phát triển để cảnh báo cho người lái xe khi thấy dấu hiệu buồn ngủ, mệt mỏi.</w:t>
      </w:r>
    </w:p>
    <w:p w:rsidR="00000000" w:rsidDel="00000000" w:rsidP="00000000" w:rsidRDefault="00000000" w:rsidRPr="00000000" w14:paraId="0000003C">
      <w:pPr>
        <w:tabs>
          <w:tab w:val="left" w:pos="4680"/>
        </w:tabs>
        <w:spacing w:after="240" w:before="240"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03D">
      <w:pPr>
        <w:tabs>
          <w:tab w:val="left" w:pos="4680"/>
        </w:tabs>
        <w:spacing w:after="240" w:before="240" w:line="360" w:lineRule="auto"/>
        <w:rPr>
          <w:b w:val="1"/>
          <w:sz w:val="28"/>
          <w:szCs w:val="28"/>
        </w:rPr>
      </w:pPr>
      <w:r w:rsidDel="00000000" w:rsidR="00000000" w:rsidRPr="00000000">
        <w:rPr>
          <w:b w:val="1"/>
          <w:sz w:val="28"/>
          <w:szCs w:val="28"/>
          <w:rtl w:val="0"/>
        </w:rPr>
        <w:t xml:space="preserve">1.4  Mục tiêu đồ án</w:t>
      </w:r>
    </w:p>
    <w:p w:rsidR="00000000" w:rsidDel="00000000" w:rsidP="00000000" w:rsidRDefault="00000000" w:rsidRPr="00000000" w14:paraId="0000003E">
      <w:pPr>
        <w:tabs>
          <w:tab w:val="left" w:pos="4680"/>
        </w:tabs>
        <w:spacing w:after="240" w:before="240" w:line="360" w:lineRule="auto"/>
        <w:rPr>
          <w:sz w:val="26"/>
          <w:szCs w:val="26"/>
        </w:rPr>
      </w:pPr>
      <w:r w:rsidDel="00000000" w:rsidR="00000000" w:rsidRPr="00000000">
        <w:rPr>
          <w:sz w:val="26"/>
          <w:szCs w:val="26"/>
          <w:rtl w:val="0"/>
        </w:rPr>
        <w:t xml:space="preserve">Đề tài hướng đến mục tiêu tìm hiểu thêm về mô hình mạng nơ-ron tích chập từ đó xây dựng và huấn luyện mô hình mạng CNN để kiểm tra tính hiệu quả trong việc nhận diện cảm xúc.</w:t>
      </w:r>
    </w:p>
    <w:p w:rsidR="00000000" w:rsidDel="00000000" w:rsidP="00000000" w:rsidRDefault="00000000" w:rsidRPr="00000000" w14:paraId="0000003F">
      <w:pPr>
        <w:tabs>
          <w:tab w:val="left" w:pos="4680"/>
        </w:tabs>
        <w:spacing w:after="240" w:before="240" w:line="360" w:lineRule="auto"/>
        <w:rPr>
          <w:sz w:val="26"/>
          <w:szCs w:val="26"/>
        </w:rPr>
      </w:pPr>
      <w:r w:rsidDel="00000000" w:rsidR="00000000" w:rsidRPr="00000000">
        <w:rPr>
          <w:sz w:val="26"/>
          <w:szCs w:val="26"/>
          <w:rtl w:val="0"/>
        </w:rPr>
        <w:t xml:space="preserve">Với kết quả đạt được tôi tiến hành xây dựng hệ thống  nhận dạng 7 loại cảm xúc : vui, buồn, sợ hãi, giận dữ, ngạc nhiên, khó chịu, bình thường.</w:t>
      </w:r>
    </w:p>
    <w:p w:rsidR="00000000" w:rsidDel="00000000" w:rsidP="00000000" w:rsidRDefault="00000000" w:rsidRPr="00000000" w14:paraId="00000040">
      <w:pPr>
        <w:tabs>
          <w:tab w:val="left" w:pos="4680"/>
        </w:tabs>
        <w:spacing w:after="240" w:before="240" w:line="360" w:lineRule="auto"/>
        <w:rPr>
          <w:b w:val="1"/>
          <w:sz w:val="28"/>
          <w:szCs w:val="28"/>
        </w:rPr>
      </w:pPr>
      <w:r w:rsidDel="00000000" w:rsidR="00000000" w:rsidRPr="00000000">
        <w:rPr>
          <w:b w:val="1"/>
          <w:sz w:val="28"/>
          <w:szCs w:val="28"/>
          <w:rtl w:val="0"/>
        </w:rPr>
        <w:t xml:space="preserve">1.5 Đối tượng phương pháp nghiên cứu</w:t>
      </w:r>
    </w:p>
    <w:p w:rsidR="00000000" w:rsidDel="00000000" w:rsidP="00000000" w:rsidRDefault="00000000" w:rsidRPr="00000000" w14:paraId="00000041">
      <w:pPr>
        <w:tabs>
          <w:tab w:val="left" w:pos="4680"/>
        </w:tabs>
        <w:spacing w:after="240" w:before="240" w:line="360" w:lineRule="auto"/>
        <w:rPr>
          <w:sz w:val="26"/>
          <w:szCs w:val="26"/>
        </w:rPr>
      </w:pPr>
      <w:r w:rsidDel="00000000" w:rsidR="00000000" w:rsidRPr="00000000">
        <w:rPr>
          <w:sz w:val="26"/>
          <w:szCs w:val="26"/>
          <w:rtl w:val="0"/>
        </w:rPr>
        <w:t xml:space="preserve">- Đối tượng nghiên cứu:</w:t>
      </w:r>
    </w:p>
    <w:p w:rsidR="00000000" w:rsidDel="00000000" w:rsidP="00000000" w:rsidRDefault="00000000" w:rsidRPr="00000000" w14:paraId="00000042">
      <w:pPr>
        <w:tabs>
          <w:tab w:val="left" w:pos="4680"/>
        </w:tabs>
        <w:spacing w:after="240" w:before="240" w:line="360" w:lineRule="auto"/>
        <w:rPr>
          <w:sz w:val="26"/>
          <w:szCs w:val="26"/>
        </w:rPr>
      </w:pPr>
      <w:r w:rsidDel="00000000" w:rsidR="00000000" w:rsidRPr="00000000">
        <w:rPr>
          <w:sz w:val="26"/>
          <w:szCs w:val="26"/>
          <w:rtl w:val="0"/>
        </w:rPr>
        <w:t xml:space="preserve">Cảm xúc là một trạng thái trải nghiệm tích cực hoặc tiêu cực có liên quan đến việc vận hành của hệ thống thể lý và tâm lý tạo ra những thay đổi về sinh lý, hành vi và suy nghĩ của một con người. Đối tượng nghiên cứu trong đề tài chủ yếu là con người</w:t>
      </w:r>
    </w:p>
    <w:p w:rsidR="00000000" w:rsidDel="00000000" w:rsidP="00000000" w:rsidRDefault="00000000" w:rsidRPr="00000000" w14:paraId="00000043">
      <w:pPr>
        <w:tabs>
          <w:tab w:val="left" w:pos="4680"/>
        </w:tabs>
        <w:spacing w:after="240" w:before="240" w:line="360" w:lineRule="auto"/>
        <w:rPr>
          <w:sz w:val="26"/>
          <w:szCs w:val="26"/>
        </w:rPr>
      </w:pPr>
      <w:r w:rsidDel="00000000" w:rsidR="00000000" w:rsidRPr="00000000">
        <w:rPr>
          <w:sz w:val="26"/>
          <w:szCs w:val="26"/>
          <w:rtl w:val="0"/>
        </w:rPr>
        <w:t xml:space="preserve">- Phạm vi nghiên cứu:</w:t>
      </w:r>
    </w:p>
    <w:p w:rsidR="00000000" w:rsidDel="00000000" w:rsidP="00000000" w:rsidRDefault="00000000" w:rsidRPr="00000000" w14:paraId="00000044">
      <w:pPr>
        <w:tabs>
          <w:tab w:val="left" w:pos="4680"/>
        </w:tabs>
        <w:spacing w:after="240" w:before="240" w:line="360" w:lineRule="auto"/>
        <w:rPr>
          <w:sz w:val="26"/>
          <w:szCs w:val="26"/>
        </w:rPr>
      </w:pPr>
      <w:r w:rsidDel="00000000" w:rsidR="00000000" w:rsidRPr="00000000">
        <w:rPr>
          <w:sz w:val="26"/>
          <w:szCs w:val="26"/>
          <w:rtl w:val="0"/>
        </w:rPr>
        <w:t xml:space="preserve">Phạm vi nghiên cứu của đề tài chỉ xem xét đến thuật toán nhận dạng cảm xúc cho luồng video trực tuyến, ngoài ra hệ thống còn nhận dạng cảm xúc từ ảnh hoặc video tải lên hệ thống. Riêng nhận dạng cảm xúc cho luồng video trực tuyến được thực hiện trong điều kiện đầy đủ ánh sáng. Gương mặt chính diện và khoảng cách nhận dạng khoảng 1m.</w:t>
      </w:r>
    </w:p>
    <w:p w:rsidR="00000000" w:rsidDel="00000000" w:rsidP="00000000" w:rsidRDefault="00000000" w:rsidRPr="00000000" w14:paraId="00000045">
      <w:pPr>
        <w:tabs>
          <w:tab w:val="left" w:pos="4680"/>
        </w:tabs>
        <w:spacing w:after="240" w:before="240" w:line="360" w:lineRule="auto"/>
        <w:rPr>
          <w:sz w:val="30"/>
          <w:szCs w:val="3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46">
      <w:pPr>
        <w:tabs>
          <w:tab w:val="left" w:pos="4680"/>
        </w:tabs>
        <w:spacing w:after="240" w:before="240" w:line="360" w:lineRule="auto"/>
        <w:jc w:val="center"/>
        <w:rPr>
          <w:b w:val="1"/>
          <w:sz w:val="32"/>
          <w:szCs w:val="32"/>
        </w:rPr>
      </w:pPr>
      <w:r w:rsidDel="00000000" w:rsidR="00000000" w:rsidRPr="00000000">
        <w:rPr>
          <w:b w:val="1"/>
          <w:sz w:val="32"/>
          <w:szCs w:val="32"/>
          <w:rtl w:val="0"/>
        </w:rPr>
        <w:t xml:space="preserve">CHƯƠNG 2: CƠ SỞ LÝ THUYẾT</w:t>
      </w:r>
    </w:p>
    <w:p w:rsidR="00000000" w:rsidDel="00000000" w:rsidP="00000000" w:rsidRDefault="00000000" w:rsidRPr="00000000" w14:paraId="00000047">
      <w:pPr>
        <w:tabs>
          <w:tab w:val="left" w:pos="4680"/>
        </w:tabs>
        <w:spacing w:after="240" w:before="240" w:line="360" w:lineRule="auto"/>
        <w:rPr>
          <w:sz w:val="28"/>
          <w:szCs w:val="28"/>
        </w:rPr>
      </w:pPr>
      <w:r w:rsidDel="00000000" w:rsidR="00000000" w:rsidRPr="00000000">
        <w:rPr>
          <w:b w:val="1"/>
          <w:sz w:val="28"/>
          <w:szCs w:val="28"/>
          <w:rtl w:val="0"/>
        </w:rPr>
        <w:t xml:space="preserve">2.1 Các khái niệm</w:t>
      </w:r>
      <w:r w:rsidDel="00000000" w:rsidR="00000000" w:rsidRPr="00000000">
        <w:rPr>
          <w:rtl w:val="0"/>
        </w:rPr>
      </w:r>
    </w:p>
    <w:p w:rsidR="00000000" w:rsidDel="00000000" w:rsidP="00000000" w:rsidRDefault="00000000" w:rsidRPr="00000000" w14:paraId="00000048">
      <w:pPr>
        <w:tabs>
          <w:tab w:val="left" w:pos="4680"/>
        </w:tabs>
        <w:spacing w:after="240" w:before="240" w:line="360" w:lineRule="auto"/>
        <w:rPr>
          <w:sz w:val="26"/>
          <w:szCs w:val="26"/>
        </w:rPr>
      </w:pPr>
      <w:r w:rsidDel="00000000" w:rsidR="00000000" w:rsidRPr="00000000">
        <w:rPr>
          <w:sz w:val="26"/>
          <w:szCs w:val="26"/>
          <w:rtl w:val="0"/>
        </w:rPr>
        <w:t xml:space="preserve">Đầu tiên chúng ta phải hiểu được một số khái niệm trí tuệ nhân tạo liên quan.</w:t>
      </w:r>
    </w:p>
    <w:p w:rsidR="00000000" w:rsidDel="00000000" w:rsidP="00000000" w:rsidRDefault="00000000" w:rsidRPr="00000000" w14:paraId="00000049">
      <w:pPr>
        <w:tabs>
          <w:tab w:val="left" w:pos="4680"/>
        </w:tabs>
        <w:spacing w:after="120" w:before="100" w:line="360" w:lineRule="auto"/>
        <w:ind w:left="0" w:firstLine="0"/>
        <w:jc w:val="both"/>
        <w:rPr>
          <w:color w:val="222222"/>
          <w:sz w:val="26"/>
          <w:szCs w:val="26"/>
          <w:highlight w:val="white"/>
        </w:rPr>
      </w:pPr>
      <w:r w:rsidDel="00000000" w:rsidR="00000000" w:rsidRPr="00000000">
        <w:rPr>
          <w:color w:val="222222"/>
          <w:sz w:val="26"/>
          <w:szCs w:val="26"/>
          <w:highlight w:val="white"/>
          <w:rtl w:val="0"/>
        </w:rPr>
        <w:t xml:space="preserve">      2.</w:t>
      </w:r>
      <w:r w:rsidDel="00000000" w:rsidR="00000000" w:rsidRPr="00000000">
        <w:rPr>
          <w:i w:val="1"/>
          <w:color w:val="222222"/>
          <w:sz w:val="28"/>
          <w:szCs w:val="28"/>
          <w:highlight w:val="white"/>
          <w:rtl w:val="0"/>
        </w:rPr>
        <w:t xml:space="preserve">1.1.Machine learning (ML)</w:t>
      </w:r>
      <w:r w:rsidDel="00000000" w:rsidR="00000000" w:rsidRPr="00000000">
        <w:rPr>
          <w:color w:val="222222"/>
          <w:sz w:val="26"/>
          <w:szCs w:val="26"/>
          <w:highlight w:val="white"/>
          <w:rtl w:val="0"/>
        </w:rPr>
        <w:t xml:space="preserve"> hay máy học là một nhánh của trí tuệ nhân tạo (AI), nó là một lĩnh vực nghiên cứu cho phép máy tính có khả năng cải thiện chính bản thân chúng dựa trên dữ liệu mẫu (training data) hoặc dựa vào kinh nghiệm (những gì đã được học). Machine learning có thể tự dự đoán hoặc đưa ra quyết định mà không cần được lập trình cụ thể.</w:t>
      </w:r>
    </w:p>
    <w:p w:rsidR="00000000" w:rsidDel="00000000" w:rsidP="00000000" w:rsidRDefault="00000000" w:rsidRPr="00000000" w14:paraId="0000004A">
      <w:pPr>
        <w:shd w:fill="ffffff" w:val="clear"/>
        <w:tabs>
          <w:tab w:val="left" w:pos="4680"/>
        </w:tabs>
        <w:spacing w:after="320" w:line="360" w:lineRule="auto"/>
        <w:ind w:firstLine="420"/>
        <w:jc w:val="both"/>
        <w:rPr>
          <w:color w:val="222222"/>
          <w:sz w:val="26"/>
          <w:szCs w:val="26"/>
        </w:rPr>
      </w:pPr>
      <w:r w:rsidDel="00000000" w:rsidR="00000000" w:rsidRPr="00000000">
        <w:rPr>
          <w:i w:val="1"/>
          <w:color w:val="222222"/>
          <w:sz w:val="28"/>
          <w:szCs w:val="28"/>
          <w:rtl w:val="0"/>
        </w:rPr>
        <w:t xml:space="preserve">2.1.2.Dataset</w:t>
      </w:r>
      <w:r w:rsidDel="00000000" w:rsidR="00000000" w:rsidRPr="00000000">
        <w:rPr>
          <w:color w:val="222222"/>
          <w:sz w:val="26"/>
          <w:szCs w:val="26"/>
          <w:rtl w:val="0"/>
        </w:rPr>
        <w:t xml:space="preserve"> (còn gọi là data corpus hay data stock): là tập dữ liệu ở dạng            nguyên thủy chưa qua xử lý mà bạn đã thu thập được ở bước data collection. Một dataset sẽ bao gồm nhiều data point.</w:t>
      </w:r>
    </w:p>
    <w:p w:rsidR="00000000" w:rsidDel="00000000" w:rsidP="00000000" w:rsidRDefault="00000000" w:rsidRPr="00000000" w14:paraId="0000004B">
      <w:pPr>
        <w:shd w:fill="ffffff" w:val="clear"/>
        <w:tabs>
          <w:tab w:val="left" w:pos="4680"/>
        </w:tabs>
        <w:spacing w:after="320" w:line="360" w:lineRule="auto"/>
        <w:ind w:firstLine="420"/>
        <w:jc w:val="both"/>
        <w:rPr>
          <w:color w:val="222222"/>
          <w:sz w:val="26"/>
          <w:szCs w:val="26"/>
        </w:rPr>
      </w:pPr>
      <w:r w:rsidDel="00000000" w:rsidR="00000000" w:rsidRPr="00000000">
        <w:rPr>
          <w:color w:val="222222"/>
          <w:sz w:val="26"/>
          <w:szCs w:val="26"/>
          <w:rtl w:val="0"/>
        </w:rPr>
        <w:t xml:space="preserve"> </w:t>
      </w:r>
      <w:r w:rsidDel="00000000" w:rsidR="00000000" w:rsidRPr="00000000">
        <w:rPr>
          <w:i w:val="1"/>
          <w:color w:val="222222"/>
          <w:sz w:val="28"/>
          <w:szCs w:val="28"/>
          <w:rtl w:val="0"/>
        </w:rPr>
        <w:t xml:space="preserve">2.1.3 Data poin</w:t>
      </w:r>
      <w:r w:rsidDel="00000000" w:rsidR="00000000" w:rsidRPr="00000000">
        <w:rPr>
          <w:i w:val="1"/>
          <w:color w:val="222222"/>
          <w:sz w:val="26"/>
          <w:szCs w:val="26"/>
          <w:rtl w:val="0"/>
        </w:rPr>
        <w:t xml:space="preserve">t</w:t>
      </w:r>
      <w:r w:rsidDel="00000000" w:rsidR="00000000" w:rsidRPr="00000000">
        <w:rPr>
          <w:color w:val="222222"/>
          <w:sz w:val="26"/>
          <w:szCs w:val="26"/>
          <w:rtl w:val="0"/>
        </w:rPr>
        <w:t xml:space="preserve">: là điểm dữ liệu, mỗi điểm dữ liệu biểu diễn cho một quan sát.</w:t>
      </w:r>
    </w:p>
    <w:p w:rsidR="00000000" w:rsidDel="00000000" w:rsidP="00000000" w:rsidRDefault="00000000" w:rsidRPr="00000000" w14:paraId="0000004C">
      <w:pPr>
        <w:shd w:fill="ffffff" w:val="clear"/>
        <w:tabs>
          <w:tab w:val="left" w:pos="4680"/>
        </w:tabs>
        <w:spacing w:after="320" w:line="360" w:lineRule="auto"/>
        <w:ind w:firstLine="420"/>
        <w:jc w:val="both"/>
        <w:rPr>
          <w:color w:val="222222"/>
          <w:sz w:val="26"/>
          <w:szCs w:val="26"/>
        </w:rPr>
      </w:pPr>
      <w:r w:rsidDel="00000000" w:rsidR="00000000" w:rsidRPr="00000000">
        <w:rPr>
          <w:color w:val="222222"/>
          <w:sz w:val="26"/>
          <w:szCs w:val="26"/>
          <w:rtl w:val="0"/>
        </w:rPr>
        <w:t xml:space="preserve"> </w:t>
      </w:r>
      <w:r w:rsidDel="00000000" w:rsidR="00000000" w:rsidRPr="00000000">
        <w:rPr>
          <w:i w:val="1"/>
          <w:color w:val="222222"/>
          <w:sz w:val="28"/>
          <w:szCs w:val="28"/>
          <w:rtl w:val="0"/>
        </w:rPr>
        <w:t xml:space="preserve">2.1.4.Training data và test data:</w:t>
      </w:r>
      <w:r w:rsidDel="00000000" w:rsidR="00000000" w:rsidRPr="00000000">
        <w:rPr>
          <w:color w:val="222222"/>
          <w:sz w:val="26"/>
          <w:szCs w:val="26"/>
          <w:rtl w:val="0"/>
        </w:rPr>
        <w:t xml:space="preserve"> dataset thường sẽ được chia làm 2 tập này, training data dùng để huấn luyện cho mô hình, test data dùng để dự đoán kết quả và đánh giá mô hình. Có bài toán người ta sẽ cho sẵn hai tập này thì bạn không cần phải chia nữa, đối với bài toán chỉ cho mỗi dataset thôi thì phải chia ra. Thường tỷ lệ giữa tập train và test sẽ là 8/2.</w:t>
      </w:r>
    </w:p>
    <w:p w:rsidR="00000000" w:rsidDel="00000000" w:rsidP="00000000" w:rsidRDefault="00000000" w:rsidRPr="00000000" w14:paraId="0000004D">
      <w:pPr>
        <w:shd w:fill="ffffff" w:val="clear"/>
        <w:tabs>
          <w:tab w:val="left" w:pos="4680"/>
        </w:tabs>
        <w:spacing w:after="320" w:line="360" w:lineRule="auto"/>
        <w:ind w:firstLine="420"/>
        <w:jc w:val="both"/>
        <w:rPr>
          <w:i w:val="1"/>
          <w:color w:val="222222"/>
          <w:sz w:val="28"/>
          <w:szCs w:val="28"/>
        </w:rPr>
      </w:pPr>
      <w:r w:rsidDel="00000000" w:rsidR="00000000" w:rsidRPr="00000000">
        <w:rPr>
          <w:i w:val="1"/>
          <w:color w:val="222222"/>
          <w:sz w:val="28"/>
          <w:szCs w:val="28"/>
          <w:rtl w:val="0"/>
        </w:rPr>
        <w:t xml:space="preserve">2.1.5. Phân loại machine learning</w:t>
      </w:r>
    </w:p>
    <w:p w:rsidR="00000000" w:rsidDel="00000000" w:rsidP="00000000" w:rsidRDefault="00000000" w:rsidRPr="00000000" w14:paraId="0000004E">
      <w:pPr>
        <w:tabs>
          <w:tab w:val="left" w:pos="4680"/>
        </w:tabs>
        <w:spacing w:after="120" w:before="100" w:line="360" w:lineRule="auto"/>
        <w:ind w:left="0" w:firstLine="0"/>
        <w:jc w:val="both"/>
        <w:rPr>
          <w:color w:val="222222"/>
          <w:sz w:val="26"/>
          <w:szCs w:val="26"/>
          <w:highlight w:val="white"/>
        </w:rPr>
      </w:pPr>
      <w:r w:rsidDel="00000000" w:rsidR="00000000" w:rsidRPr="00000000">
        <w:rPr>
          <w:color w:val="222222"/>
          <w:sz w:val="26"/>
          <w:szCs w:val="26"/>
          <w:highlight w:val="white"/>
          <w:rtl w:val="0"/>
        </w:rPr>
        <w:t xml:space="preserve">      - Machine learning thường được chia thành 2 loại chính:</w:t>
      </w:r>
    </w:p>
    <w:p w:rsidR="00000000" w:rsidDel="00000000" w:rsidP="00000000" w:rsidRDefault="00000000" w:rsidRPr="00000000" w14:paraId="0000004F">
      <w:pPr>
        <w:tabs>
          <w:tab w:val="left" w:pos="4680"/>
        </w:tabs>
        <w:spacing w:after="120" w:before="100" w:line="360" w:lineRule="auto"/>
        <w:ind w:left="1340" w:hanging="360"/>
        <w:jc w:val="both"/>
        <w:rPr>
          <w:color w:val="222222"/>
          <w:sz w:val="26"/>
          <w:szCs w:val="26"/>
          <w:highlight w:val="white"/>
        </w:rPr>
      </w:pPr>
      <w:r w:rsidDel="00000000" w:rsidR="00000000" w:rsidRPr="00000000">
        <w:rPr>
          <w:color w:val="222222"/>
          <w:sz w:val="26"/>
          <w:szCs w:val="26"/>
          <w:highlight w:val="white"/>
          <w:rtl w:val="0"/>
        </w:rPr>
        <w:t xml:space="preserve">·  Supervised learning: học có giám sát</w:t>
      </w:r>
    </w:p>
    <w:p w:rsidR="00000000" w:rsidDel="00000000" w:rsidP="00000000" w:rsidRDefault="00000000" w:rsidRPr="00000000" w14:paraId="00000050">
      <w:pPr>
        <w:tabs>
          <w:tab w:val="left" w:pos="4680"/>
        </w:tabs>
        <w:spacing w:before="100" w:line="360" w:lineRule="auto"/>
        <w:ind w:left="1340" w:hanging="360"/>
        <w:jc w:val="both"/>
        <w:rPr>
          <w:color w:val="222222"/>
          <w:sz w:val="26"/>
          <w:szCs w:val="26"/>
          <w:highlight w:val="white"/>
        </w:rPr>
      </w:pPr>
      <w:r w:rsidDel="00000000" w:rsidR="00000000" w:rsidRPr="00000000">
        <w:rPr>
          <w:color w:val="222222"/>
          <w:sz w:val="26"/>
          <w:szCs w:val="26"/>
          <w:highlight w:val="white"/>
          <w:rtl w:val="0"/>
        </w:rPr>
        <w:t xml:space="preserve">·  Unsupervised learning: học không giám sát</w:t>
      </w:r>
    </w:p>
    <w:p w:rsidR="00000000" w:rsidDel="00000000" w:rsidP="00000000" w:rsidRDefault="00000000" w:rsidRPr="00000000" w14:paraId="00000051">
      <w:pPr>
        <w:tabs>
          <w:tab w:val="left" w:pos="4680"/>
        </w:tabs>
        <w:spacing w:before="100" w:line="360" w:lineRule="auto"/>
        <w:jc w:val="both"/>
        <w:rPr>
          <w:color w:val="222222"/>
          <w:sz w:val="26"/>
          <w:szCs w:val="26"/>
          <w:highlight w:val="white"/>
        </w:rPr>
      </w:pPr>
      <w:r w:rsidDel="00000000" w:rsidR="00000000" w:rsidRPr="00000000">
        <w:rPr>
          <w:color w:val="222222"/>
          <w:sz w:val="26"/>
          <w:szCs w:val="26"/>
          <w:highlight w:val="white"/>
        </w:rPr>
        <w:drawing>
          <wp:inline distB="114300" distT="114300" distL="114300" distR="114300">
            <wp:extent cx="5759775" cy="2882900"/>
            <wp:effectExtent b="0" l="0" r="0" t="0"/>
            <wp:docPr id="103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tabs>
          <w:tab w:val="left" w:pos="4680"/>
        </w:tabs>
        <w:spacing w:after="320" w:line="360" w:lineRule="auto"/>
        <w:ind w:firstLine="420"/>
        <w:jc w:val="both"/>
        <w:rPr>
          <w:color w:val="222222"/>
          <w:sz w:val="26"/>
          <w:szCs w:val="26"/>
        </w:rPr>
      </w:pPr>
      <w:r w:rsidDel="00000000" w:rsidR="00000000" w:rsidRPr="00000000">
        <w:rPr>
          <w:color w:val="222222"/>
          <w:sz w:val="26"/>
          <w:szCs w:val="26"/>
          <w:rtl w:val="0"/>
        </w:rPr>
        <w:t xml:space="preserve">- </w:t>
      </w:r>
      <w:r w:rsidDel="00000000" w:rsidR="00000000" w:rsidRPr="00000000">
        <w:rPr>
          <w:color w:val="222222"/>
          <w:sz w:val="26"/>
          <w:szCs w:val="26"/>
          <w:rtl w:val="0"/>
        </w:rPr>
        <w:t xml:space="preserve">Ngoài ra, machine learning còn có thể phân làm các loại sau:</w:t>
      </w:r>
    </w:p>
    <w:p w:rsidR="00000000" w:rsidDel="00000000" w:rsidP="00000000" w:rsidRDefault="00000000" w:rsidRPr="00000000" w14:paraId="00000053">
      <w:pPr>
        <w:tabs>
          <w:tab w:val="left" w:pos="4680"/>
        </w:tabs>
        <w:spacing w:after="120" w:before="100" w:line="360" w:lineRule="auto"/>
        <w:ind w:left="1340" w:hanging="360"/>
        <w:jc w:val="both"/>
        <w:rPr>
          <w:color w:val="222222"/>
          <w:sz w:val="26"/>
          <w:szCs w:val="26"/>
          <w:highlight w:val="white"/>
        </w:rPr>
      </w:pPr>
      <w:r w:rsidDel="00000000" w:rsidR="00000000" w:rsidRPr="00000000">
        <w:rPr>
          <w:color w:val="222222"/>
          <w:sz w:val="26"/>
          <w:szCs w:val="26"/>
          <w:highlight w:val="white"/>
          <w:rtl w:val="0"/>
        </w:rPr>
        <w:t xml:space="preserve">·  Semi-supervised learning: học bán giám sát</w:t>
      </w:r>
    </w:p>
    <w:p w:rsidR="00000000" w:rsidDel="00000000" w:rsidP="00000000" w:rsidRDefault="00000000" w:rsidRPr="00000000" w14:paraId="00000054">
      <w:pPr>
        <w:tabs>
          <w:tab w:val="left" w:pos="4680"/>
        </w:tabs>
        <w:spacing w:after="120" w:before="100" w:line="360" w:lineRule="auto"/>
        <w:ind w:left="1340" w:hanging="360"/>
        <w:jc w:val="both"/>
        <w:rPr>
          <w:color w:val="222222"/>
          <w:sz w:val="26"/>
          <w:szCs w:val="26"/>
          <w:highlight w:val="white"/>
        </w:rPr>
      </w:pPr>
      <w:r w:rsidDel="00000000" w:rsidR="00000000" w:rsidRPr="00000000">
        <w:rPr>
          <w:color w:val="222222"/>
          <w:sz w:val="26"/>
          <w:szCs w:val="26"/>
          <w:highlight w:val="white"/>
          <w:rtl w:val="0"/>
        </w:rPr>
        <w:t xml:space="preserve">·  Deep learning: học sâu (về một vấn đề nào đó)</w:t>
      </w:r>
    </w:p>
    <w:p w:rsidR="00000000" w:rsidDel="00000000" w:rsidP="00000000" w:rsidRDefault="00000000" w:rsidRPr="00000000" w14:paraId="00000055">
      <w:pPr>
        <w:tabs>
          <w:tab w:val="left" w:pos="4680"/>
        </w:tabs>
        <w:spacing w:before="100" w:line="360" w:lineRule="auto"/>
        <w:ind w:left="1340" w:hanging="360"/>
        <w:jc w:val="both"/>
        <w:rPr>
          <w:color w:val="222222"/>
          <w:sz w:val="26"/>
          <w:szCs w:val="26"/>
          <w:highlight w:val="white"/>
        </w:rPr>
      </w:pPr>
      <w:r w:rsidDel="00000000" w:rsidR="00000000" w:rsidRPr="00000000">
        <w:rPr>
          <w:color w:val="222222"/>
          <w:sz w:val="26"/>
          <w:szCs w:val="26"/>
          <w:highlight w:val="white"/>
          <w:rtl w:val="0"/>
        </w:rPr>
        <w:t xml:space="preserve">·  Reinforce learning: học củng cố/tăng cường</w:t>
      </w:r>
    </w:p>
    <w:p w:rsidR="00000000" w:rsidDel="00000000" w:rsidP="00000000" w:rsidRDefault="00000000" w:rsidRPr="00000000" w14:paraId="00000056">
      <w:pPr>
        <w:tabs>
          <w:tab w:val="left" w:pos="4680"/>
        </w:tabs>
        <w:spacing w:before="100" w:line="360" w:lineRule="auto"/>
        <w:ind w:left="0" w:firstLine="0"/>
        <w:jc w:val="both"/>
        <w:rPr>
          <w:color w:val="222222"/>
          <w:sz w:val="26"/>
          <w:szCs w:val="26"/>
          <w:highlight w:val="white"/>
        </w:rPr>
      </w:pPr>
      <w:r w:rsidDel="00000000" w:rsidR="00000000" w:rsidRPr="00000000">
        <w:rPr>
          <w:rtl w:val="0"/>
        </w:rPr>
      </w:r>
    </w:p>
    <w:p w:rsidR="00000000" w:rsidDel="00000000" w:rsidP="00000000" w:rsidRDefault="00000000" w:rsidRPr="00000000" w14:paraId="00000057">
      <w:pPr>
        <w:shd w:fill="ffffff" w:val="clear"/>
        <w:tabs>
          <w:tab w:val="left" w:pos="4680"/>
        </w:tabs>
        <w:spacing w:after="320" w:line="360" w:lineRule="auto"/>
        <w:ind w:firstLine="42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058">
      <w:pPr>
        <w:shd w:fill="ffffff" w:val="clear"/>
        <w:tabs>
          <w:tab w:val="left" w:pos="4680"/>
        </w:tabs>
        <w:spacing w:after="320" w:line="360" w:lineRule="auto"/>
        <w:ind w:firstLine="420"/>
        <w:jc w:val="both"/>
        <w:rPr>
          <w:color w:val="222222"/>
          <w:sz w:val="26"/>
          <w:szCs w:val="26"/>
          <w:highlight w:val="white"/>
        </w:rPr>
      </w:pPr>
      <w:r w:rsidDel="00000000" w:rsidR="00000000" w:rsidRPr="00000000">
        <w:rPr>
          <w:color w:val="222222"/>
          <w:sz w:val="26"/>
          <w:szCs w:val="26"/>
          <w:rtl w:val="0"/>
        </w:rPr>
        <w:t xml:space="preserve">=&gt; Nhóm tôi xin đề cập đến học sâu, </w:t>
      </w:r>
      <w:r w:rsidDel="00000000" w:rsidR="00000000" w:rsidRPr="00000000">
        <w:rPr>
          <w:b w:val="1"/>
          <w:i w:val="1"/>
          <w:color w:val="222222"/>
          <w:sz w:val="26"/>
          <w:szCs w:val="26"/>
          <w:rtl w:val="0"/>
        </w:rPr>
        <w:t xml:space="preserve">Deep Learning</w:t>
      </w:r>
      <w:r w:rsidDel="00000000" w:rsidR="00000000" w:rsidRPr="00000000">
        <w:rPr>
          <w:color w:val="222222"/>
          <w:sz w:val="26"/>
          <w:szCs w:val="26"/>
          <w:rtl w:val="0"/>
        </w:rPr>
        <w:t xml:space="preserve"> vào bài toán nhận dạng cảm xúc.</w:t>
      </w:r>
      <w:r w:rsidDel="00000000" w:rsidR="00000000" w:rsidRPr="00000000">
        <w:rPr>
          <w:color w:val="222222"/>
          <w:sz w:val="26"/>
          <w:szCs w:val="26"/>
          <w:highlight w:val="white"/>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160" w:firstLine="0"/>
        <w:rPr>
          <w:sz w:val="26"/>
          <w:szCs w:val="26"/>
        </w:rPr>
      </w:pPr>
      <w:r w:rsidDel="00000000" w:rsidR="00000000" w:rsidRPr="00000000">
        <w:rPr>
          <w:sz w:val="26"/>
          <w:szCs w:val="26"/>
          <w:rtl w:val="0"/>
        </w:rPr>
        <w:t xml:space="preserve">   </w:t>
      </w:r>
      <w:r w:rsidDel="00000000" w:rsidR="00000000" w:rsidRPr="00000000">
        <w:rPr>
          <w:i w:val="1"/>
          <w:sz w:val="28"/>
          <w:szCs w:val="28"/>
          <w:rtl w:val="0"/>
        </w:rPr>
        <w:t xml:space="preserve">2.1.6.Học sâu (deep learning)</w:t>
      </w:r>
      <w:r w:rsidDel="00000000" w:rsidR="00000000" w:rsidRPr="00000000">
        <w:rPr>
          <w:sz w:val="26"/>
          <w:szCs w:val="26"/>
          <w:rtl w:val="0"/>
        </w:rPr>
        <w:t xml:space="preserve">: là tập các thuật toán học máy với ý tưởng xây dựng mô hình dữ liệu có mức độ trừu tượng cao dựa </w:t>
        <w:tab/>
        <w:t xml:space="preserve">trên các dữ liệu có mức độ trừu tượng hóa thấp hơn, bằng cách phân lớp dữ liệu và các biến đổi phi tuyến.</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firstLine="420"/>
        <w:rPr>
          <w:sz w:val="26"/>
          <w:szCs w:val="26"/>
        </w:rPr>
      </w:pPr>
      <w:r w:rsidDel="00000000" w:rsidR="00000000" w:rsidRPr="00000000">
        <w:rPr>
          <w:sz w:val="26"/>
          <w:szCs w:val="26"/>
          <w:rtl w:val="0"/>
        </w:rPr>
        <w:t xml:space="preserve">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firstLine="420"/>
        <w:rPr>
          <w:sz w:val="26"/>
          <w:szCs w:val="26"/>
        </w:rPr>
      </w:pPr>
      <w:r w:rsidDel="00000000" w:rsidR="00000000" w:rsidRPr="00000000">
        <w:rPr>
          <w:sz w:val="26"/>
          <w:szCs w:val="26"/>
          <w:rtl w:val="0"/>
        </w:rPr>
        <w:t xml:space="preserve">Hình 1 biểu diễn một mô hình học sâu tiêu biểu sử dụng trong nhận dạng mặt người, trong đó dữ liệu đầu vào của mạng có thể là dữ liệu ở dạng thô nhất là các điểm ảnh RGB (thậm chí không cần qua tiền xử lý). Các đặc trưng được tổ hợp và tạo thành các chi tiết nhỏ ở lớp ẩn đầu tiên, sau đó tiếp tục được tái tạo và tổ hợp mức chi tiết lớn ở lớp ẩn thứ hai, và cuối cùng các hình ảnh đặc trưng của toàn bộ khuôn mặt ở lớp ẩn thứ 3. Lớp output cho ra đánh giá xác suất khuôn mặt thuộc phân lớp nào (người nào)</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rPr>
          <w:sz w:val="26"/>
          <w:szCs w:val="26"/>
        </w:rPr>
      </w:pPr>
      <w:r w:rsidDel="00000000" w:rsidR="00000000" w:rsidRPr="00000000">
        <w:rPr>
          <w:sz w:val="26"/>
          <w:szCs w:val="26"/>
        </w:rPr>
        <w:drawing>
          <wp:inline distB="114300" distT="114300" distL="114300" distR="114300">
            <wp:extent cx="5759775" cy="1778000"/>
            <wp:effectExtent b="0" l="0" r="0" t="0"/>
            <wp:docPr id="102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597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jc w:val="center"/>
        <w:rPr>
          <w:sz w:val="26"/>
          <w:szCs w:val="26"/>
        </w:rPr>
      </w:pPr>
      <w:r w:rsidDel="00000000" w:rsidR="00000000" w:rsidRPr="00000000">
        <w:rPr>
          <w:sz w:val="26"/>
          <w:szCs w:val="26"/>
          <w:rtl w:val="0"/>
        </w:rPr>
        <w:t xml:space="preserve">Hình 1: Mô hình học sâu trong nhận dạng mặt người</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rPr>
          <w:sz w:val="26"/>
          <w:szCs w:val="26"/>
        </w:rPr>
      </w:pPr>
      <w:r w:rsidDel="00000000" w:rsidR="00000000" w:rsidRPr="00000000">
        <w:rPr>
          <w:sz w:val="26"/>
          <w:szCs w:val="26"/>
        </w:rPr>
        <w:drawing>
          <wp:inline distB="114300" distT="114300" distL="114300" distR="114300">
            <wp:extent cx="5759775" cy="2641600"/>
            <wp:effectExtent b="0" l="0" r="0" t="0"/>
            <wp:docPr id="103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597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firstLine="420"/>
        <w:jc w:val="center"/>
        <w:rPr>
          <w:sz w:val="26"/>
          <w:szCs w:val="26"/>
        </w:rPr>
      </w:pPr>
      <w:r w:rsidDel="00000000" w:rsidR="00000000" w:rsidRPr="00000000">
        <w:rPr>
          <w:sz w:val="26"/>
          <w:szCs w:val="26"/>
          <w:rtl w:val="0"/>
        </w:rPr>
        <w:t xml:space="preserve"> </w:t>
      </w:r>
      <w:sdt>
        <w:sdtPr>
          <w:tag w:val="goog_rdk_0"/>
        </w:sdtPr>
        <w:sdtContent>
          <w:ins w:author="0940_Nguyễn thị Linh Chi" w:id="0" w:date="2022-12-16T11:24:11Z">
            <w:r w:rsidDel="00000000" w:rsidR="00000000" w:rsidRPr="00000000">
              <w:rPr>
                <w:sz w:val="26"/>
                <w:szCs w:val="26"/>
                <w:rtl w:val="0"/>
              </w:rPr>
              <w:t xml:space="preserve">Hình 2: : Mô hình học sâu trong nhận dạng mặt người</w:t>
            </w:r>
          </w:ins>
        </w:sdtContent>
      </w:sdt>
      <w:r w:rsidDel="00000000" w:rsidR="00000000" w:rsidRPr="00000000">
        <w:rPr>
          <w:rtl w:val="0"/>
        </w:rPr>
      </w:r>
    </w:p>
    <w:p w:rsidR="00000000" w:rsidDel="00000000" w:rsidP="00000000" w:rsidRDefault="00000000" w:rsidRPr="00000000" w14:paraId="00000060">
      <w:pPr>
        <w:tabs>
          <w:tab w:val="left" w:pos="4680"/>
        </w:tabs>
        <w:spacing w:after="240" w:before="240" w:line="360" w:lineRule="auto"/>
        <w:ind w:firstLine="420"/>
        <w:rPr>
          <w:sz w:val="26"/>
          <w:szCs w:val="26"/>
        </w:rPr>
      </w:pPr>
      <w:r w:rsidDel="00000000" w:rsidR="00000000" w:rsidRPr="00000000">
        <w:rPr>
          <w:sz w:val="26"/>
          <w:szCs w:val="26"/>
          <w:rtl w:val="0"/>
        </w:rPr>
        <w:t xml:space="preserve"> </w:t>
      </w:r>
    </w:p>
    <w:p w:rsidR="00000000" w:rsidDel="00000000" w:rsidP="00000000" w:rsidRDefault="00000000" w:rsidRPr="00000000" w14:paraId="00000061">
      <w:pPr>
        <w:tabs>
          <w:tab w:val="left" w:pos="4680"/>
        </w:tabs>
        <w:spacing w:after="240" w:before="240" w:line="360" w:lineRule="auto"/>
        <w:ind w:firstLine="420"/>
        <w:rPr>
          <w:sz w:val="26"/>
          <w:szCs w:val="26"/>
        </w:rPr>
      </w:pPr>
      <w:r w:rsidDel="00000000" w:rsidR="00000000" w:rsidRPr="00000000">
        <w:rPr>
          <w:sz w:val="26"/>
          <w:szCs w:val="26"/>
          <w:rtl w:val="0"/>
        </w:rPr>
        <w:t xml:space="preserve">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0" w:firstLine="0"/>
        <w:rPr>
          <w:sz w:val="26"/>
          <w:szCs w:val="26"/>
        </w:rPr>
      </w:pPr>
      <w:r w:rsidDel="00000000" w:rsidR="00000000" w:rsidRPr="00000000">
        <w:rPr>
          <w:sz w:val="26"/>
          <w:szCs w:val="26"/>
          <w:rtl w:val="0"/>
        </w:rPr>
        <w:t xml:space="preserve"> Một mô hình học sâu thường có 3 nhiệm vụ được kết hợp trong một kiến trúc mạng duy nhất:</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rPr>
          <w:sz w:val="26"/>
          <w:szCs w:val="26"/>
        </w:rPr>
      </w:pPr>
      <w:r w:rsidDel="00000000" w:rsidR="00000000" w:rsidRPr="00000000">
        <w:rPr>
          <w:sz w:val="26"/>
          <w:szCs w:val="26"/>
          <w:rtl w:val="0"/>
        </w:rPr>
        <w:t xml:space="preserve">      - Các lớp đặc trưng (features): có nhiệm vụ chuyển đổi các đặc trưng thành dạng      dữ liệu phù hợp để xử lý, chẳng hạn như các tầng tích chập (convolution), mẫu (subsampling), pooling,…</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rPr>
          <w:sz w:val="26"/>
          <w:szCs w:val="26"/>
        </w:rPr>
      </w:pPr>
      <w:r w:rsidDel="00000000" w:rsidR="00000000" w:rsidRPr="00000000">
        <w:rPr>
          <w:sz w:val="26"/>
          <w:szCs w:val="26"/>
          <w:rtl w:val="0"/>
        </w:rPr>
        <w:t xml:space="preserve">      - Các lớp mô hình (modeling): sử dụng các thuật toán học để khái quát hóa dữ liệu, chẳng hạn nơron network, restricted BM, DBN, autoencoder,…</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rPr>
          <w:sz w:val="26"/>
          <w:szCs w:val="26"/>
        </w:rPr>
      </w:pPr>
      <w:r w:rsidDel="00000000" w:rsidR="00000000" w:rsidRPr="00000000">
        <w:rPr>
          <w:sz w:val="26"/>
          <w:szCs w:val="26"/>
          <w:rtl w:val="0"/>
        </w:rPr>
        <w:t xml:space="preserve">      - Các lớp giải mã (decoding): dựa trên dữ liệu khái quát biến đổi thành đầu ra (markov random field hoặc những công cụ tương tự).</w:t>
      </w:r>
    </w:p>
    <w:p w:rsidR="00000000" w:rsidDel="00000000" w:rsidP="00000000" w:rsidRDefault="00000000" w:rsidRPr="00000000" w14:paraId="00000066">
      <w:pPr>
        <w:tabs>
          <w:tab w:val="left" w:pos="4680"/>
        </w:tabs>
        <w:spacing w:after="240" w:before="240" w:line="360" w:lineRule="auto"/>
        <w:ind w:firstLine="42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rPr>
          <w:b w:val="1"/>
          <w:sz w:val="28"/>
          <w:szCs w:val="28"/>
        </w:rPr>
      </w:pPr>
      <w:r w:rsidDel="00000000" w:rsidR="00000000" w:rsidRPr="00000000">
        <w:rPr>
          <w:b w:val="1"/>
          <w:sz w:val="28"/>
          <w:szCs w:val="28"/>
          <w:rtl w:val="0"/>
        </w:rPr>
        <w:t xml:space="preserve">2.2 Bài toán nhận dạng cảm xúc khuôn mặt</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rPr>
          <w:sz w:val="26"/>
          <w:szCs w:val="26"/>
        </w:rPr>
      </w:pPr>
      <w:r w:rsidDel="00000000" w:rsidR="00000000" w:rsidRPr="00000000">
        <w:rPr>
          <w:sz w:val="26"/>
          <w:szCs w:val="26"/>
          <w:rtl w:val="0"/>
        </w:rPr>
        <w:t xml:space="preserve">Đây là một bài toán phân lớp tương đối tiêu chuẩn, đã được nghiên cứu trong một thời gian khá dài. Một hệ thống nhận diện cảm xúc khuôn mặt thường được triển khai gồm 3 bước:</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420" w:firstLine="420"/>
        <w:rPr>
          <w:sz w:val="26"/>
          <w:szCs w:val="26"/>
        </w:rPr>
      </w:pPr>
      <w:r w:rsidDel="00000000" w:rsidR="00000000" w:rsidRPr="00000000">
        <w:rPr>
          <w:sz w:val="26"/>
          <w:szCs w:val="26"/>
          <w:rtl w:val="0"/>
        </w:rPr>
        <w:t xml:space="preserve">Bước 1:  Nhận ảnh và tiền xử lý:</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840" w:firstLine="420"/>
        <w:rPr>
          <w:sz w:val="26"/>
          <w:szCs w:val="26"/>
        </w:rPr>
      </w:pPr>
      <w:r w:rsidDel="00000000" w:rsidR="00000000" w:rsidRPr="00000000">
        <w:rPr>
          <w:sz w:val="26"/>
          <w:szCs w:val="26"/>
          <w:rtl w:val="0"/>
        </w:rPr>
        <w:t xml:space="preserve">+ Ảnh khuôn mặt được lấy từ nguồn dữ liệu tĩnh (chẳng hạn như từ file, database), hoặc động (từ livestream, webcam, camera,…)</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840" w:firstLine="420"/>
        <w:rPr>
          <w:sz w:val="26"/>
          <w:szCs w:val="26"/>
        </w:rPr>
      </w:pPr>
      <w:r w:rsidDel="00000000" w:rsidR="00000000" w:rsidRPr="00000000">
        <w:rPr>
          <w:sz w:val="26"/>
          <w:szCs w:val="26"/>
          <w:rtl w:val="0"/>
        </w:rPr>
        <w:t xml:space="preserve">+ Nguồn dữ liệu này có thể trải qua một số bước tiền xử lý nhằm tăng chất lượng hình ảnh để giúp việc phát hiện cảm xúc trở nên hiệu quả hơn.( Căn chỉnh độ rõ, chia tỷ lệ hình ảnh, điều chỉnh độ tương phản và sử dụng các quy trình nâng cao để cải thiện các khung biểu thức.)</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840" w:firstLine="420"/>
        <w:rPr>
          <w:sz w:val="26"/>
          <w:szCs w:val="26"/>
        </w:rPr>
      </w:pPr>
      <w:r w:rsidDel="00000000" w:rsidR="00000000" w:rsidRPr="00000000">
        <w:rPr>
          <w:sz w:val="26"/>
          <w:szCs w:val="26"/>
          <w:rtl w:val="0"/>
        </w:rPr>
        <w:t xml:space="preserve">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420" w:firstLine="420"/>
        <w:rPr>
          <w:sz w:val="26"/>
          <w:szCs w:val="26"/>
        </w:rPr>
      </w:pPr>
      <w:r w:rsidDel="00000000" w:rsidR="00000000" w:rsidRPr="00000000">
        <w:rPr>
          <w:sz w:val="26"/>
          <w:szCs w:val="26"/>
          <w:rtl w:val="0"/>
        </w:rPr>
        <w:t xml:space="preserve">Bước 2: Trích xuất các đặc trưng:</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840" w:firstLine="420"/>
        <w:rPr>
          <w:sz w:val="26"/>
          <w:szCs w:val="26"/>
        </w:rPr>
      </w:pPr>
      <w:r w:rsidDel="00000000" w:rsidR="00000000" w:rsidRPr="00000000">
        <w:rPr>
          <w:sz w:val="26"/>
          <w:szCs w:val="26"/>
          <w:rtl w:val="0"/>
        </w:rPr>
        <w:t xml:space="preserve">+ Bước rất quan trọng, đặc biệt với các phương pháp truyền thống, các đặc trưng khuôn mặt được tính toán dựa trên các thuật toán có sẵn, kết quả thường là một vector đặc trưng làm đầu vào cho bước sau.</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420" w:firstLine="420"/>
        <w:rPr>
          <w:sz w:val="26"/>
          <w:szCs w:val="26"/>
        </w:rPr>
      </w:pPr>
      <w:r w:rsidDel="00000000" w:rsidR="00000000" w:rsidRPr="00000000">
        <w:rPr>
          <w:sz w:val="26"/>
          <w:szCs w:val="26"/>
          <w:rtl w:val="0"/>
        </w:rPr>
        <w:t xml:space="preserve">Bước 3: Phân lớp và nhận diện cảm xúc:</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840" w:firstLine="420"/>
        <w:rPr>
          <w:sz w:val="26"/>
          <w:szCs w:val="26"/>
        </w:rPr>
      </w:pPr>
      <w:r w:rsidDel="00000000" w:rsidR="00000000" w:rsidRPr="00000000">
        <w:rPr>
          <w:sz w:val="26"/>
          <w:szCs w:val="26"/>
          <w:rtl w:val="0"/>
        </w:rPr>
        <w:t xml:space="preserve">+ Đây là một bài toán phân lớp điển hình, rất nhiều các thuật toán có thể áp dụng trong bước này như KNN, SVM, LDA, HMM,CNN…</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0" w:firstLine="0"/>
        <w:rPr>
          <w:b w:val="1"/>
          <w:sz w:val="28"/>
          <w:szCs w:val="28"/>
        </w:rPr>
      </w:pPr>
      <w:r w:rsidDel="00000000" w:rsidR="00000000" w:rsidRPr="00000000">
        <w:rPr>
          <w:b w:val="1"/>
          <w:sz w:val="28"/>
          <w:szCs w:val="28"/>
          <w:rtl w:val="0"/>
        </w:rPr>
        <w:t xml:space="preserve">2.3 Các phương pháp nhận dạng cảm xúc khuôn mặt</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0" w:firstLine="0"/>
        <w:rPr>
          <w:b w:val="1"/>
          <w:i w:val="1"/>
          <w:sz w:val="28"/>
          <w:szCs w:val="28"/>
        </w:rPr>
      </w:pPr>
      <w:r w:rsidDel="00000000" w:rsidR="00000000" w:rsidRPr="00000000">
        <w:rPr>
          <w:b w:val="1"/>
          <w:sz w:val="28"/>
          <w:szCs w:val="28"/>
          <w:rtl w:val="0"/>
        </w:rPr>
        <w:t xml:space="preserve">    </w:t>
      </w:r>
      <w:r w:rsidDel="00000000" w:rsidR="00000000" w:rsidRPr="00000000">
        <w:rPr>
          <w:b w:val="1"/>
          <w:i w:val="1"/>
          <w:sz w:val="28"/>
          <w:szCs w:val="28"/>
          <w:rtl w:val="0"/>
        </w:rPr>
        <w:t xml:space="preserve"> 2.3.1.Phương pháp truyền thống</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360" w:firstLine="420"/>
        <w:rPr>
          <w:color w:val="1b1b1b"/>
          <w:sz w:val="26"/>
          <w:szCs w:val="26"/>
          <w:highlight w:val="white"/>
        </w:rPr>
      </w:pPr>
      <w:r w:rsidDel="00000000" w:rsidR="00000000" w:rsidRPr="00000000">
        <w:rPr>
          <w:color w:val="1b1b1b"/>
          <w:sz w:val="26"/>
          <w:szCs w:val="26"/>
          <w:highlight w:val="white"/>
          <w:rtl w:val="0"/>
        </w:rPr>
        <w:t xml:space="preserve">Để phân loại ra các loại cảm xúc trên khuôn mặt: hạnh phúc, buồn bã, bất ngờ, tức giận, sợ hãi, ghê tởm và bình thường, có thể sử dụng các phương pháp phân loại như: Cây quyết định (ID3), SVM, HMM (Hidden Markov Model)... thì phân loại SVM cho độ chính xác và phân loại tốt nhất.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360" w:firstLine="0"/>
        <w:rPr>
          <w:color w:val="1b1b1b"/>
          <w:sz w:val="26"/>
          <w:szCs w:val="26"/>
          <w:highlight w:val="white"/>
        </w:rPr>
      </w:pPr>
      <w:r w:rsidDel="00000000" w:rsidR="00000000" w:rsidRPr="00000000">
        <w:rPr>
          <w:color w:val="1b1b1b"/>
          <w:sz w:val="26"/>
          <w:szCs w:val="26"/>
          <w:highlight w:val="white"/>
        </w:rPr>
        <w:drawing>
          <wp:inline distB="114300" distT="114300" distL="114300" distR="114300">
            <wp:extent cx="5759775" cy="2324100"/>
            <wp:effectExtent b="0" l="0" r="0" t="0"/>
            <wp:docPr id="102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597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360" w:firstLine="0"/>
        <w:rPr>
          <w:color w:val="1b1b1b"/>
          <w:sz w:val="26"/>
          <w:szCs w:val="26"/>
          <w:highlight w:val="white"/>
        </w:rPr>
      </w:pPr>
      <w:r w:rsidDel="00000000" w:rsidR="00000000" w:rsidRPr="00000000">
        <w:rPr>
          <w:color w:val="1b1b1b"/>
          <w:sz w:val="26"/>
          <w:szCs w:val="26"/>
          <w:highlight w:val="white"/>
          <w:rtl w:val="0"/>
        </w:rPr>
        <w:t xml:space="preserve">           Mô hình nhận dạng cảm xúc theo phương pháp truyền thống</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360" w:firstLine="420"/>
        <w:rPr>
          <w:i w:val="1"/>
          <w:color w:val="1b1b1b"/>
          <w:sz w:val="30"/>
          <w:szCs w:val="30"/>
          <w:highlight w:val="white"/>
        </w:rPr>
      </w:pPr>
      <w:r w:rsidDel="00000000" w:rsidR="00000000" w:rsidRPr="00000000">
        <w:rPr>
          <w:color w:val="1b1b1b"/>
          <w:sz w:val="30"/>
          <w:szCs w:val="30"/>
          <w:highlight w:val="white"/>
          <w:rtl w:val="0"/>
        </w:rPr>
        <w:t xml:space="preserve">=&gt; </w:t>
      </w:r>
      <w:r w:rsidDel="00000000" w:rsidR="00000000" w:rsidRPr="00000000">
        <w:rPr>
          <w:i w:val="1"/>
          <w:color w:val="1b1b1b"/>
          <w:sz w:val="30"/>
          <w:szCs w:val="30"/>
          <w:highlight w:val="white"/>
          <w:rtl w:val="0"/>
        </w:rPr>
        <w:t xml:space="preserve">Chính vì vậy, nhóm tôi chọn SVM đại diện cho phương pháp truyền thống để sử dụng cho bài báo cáo của mình.</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360" w:firstLine="420"/>
        <w:rPr>
          <w:color w:val="1b1b1b"/>
          <w:sz w:val="30"/>
          <w:szCs w:val="30"/>
          <w:highlight w:val="white"/>
          <w:u w:val="single"/>
        </w:rPr>
      </w:pPr>
      <w:r w:rsidDel="00000000" w:rsidR="00000000" w:rsidRPr="00000000">
        <w:rPr>
          <w:color w:val="1b1b1b"/>
          <w:sz w:val="30"/>
          <w:szCs w:val="30"/>
          <w:highlight w:val="white"/>
          <w:u w:val="single"/>
          <w:rtl w:val="0"/>
        </w:rPr>
        <w:t xml:space="preserve">2.3.1.1 Bài toán</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360" w:firstLine="420"/>
        <w:rPr>
          <w:color w:val="1b1b1b"/>
          <w:sz w:val="30"/>
          <w:szCs w:val="30"/>
          <w:highlight w:val="white"/>
        </w:rPr>
      </w:pPr>
      <w:r w:rsidDel="00000000" w:rsidR="00000000" w:rsidRPr="00000000">
        <w:rPr>
          <w:color w:val="1b1b1b"/>
          <w:sz w:val="30"/>
          <w:szCs w:val="30"/>
          <w:highlight w:val="white"/>
          <w:rtl w:val="0"/>
        </w:rPr>
        <w:t xml:space="preserve">Như đã biết, với bài toán phân loại nhị phân tuyến tính ta cần vẽ được mặt phân tách (với không gian 2 chiều thì mặt phẳng này là đường phân tách): </w:t>
      </w:r>
      <w:r w:rsidDel="00000000" w:rsidR="00000000" w:rsidRPr="00000000">
        <w:rPr>
          <w:b w:val="1"/>
          <w:color w:val="1b1b1b"/>
          <w:sz w:val="30"/>
          <w:szCs w:val="30"/>
          <w:highlight w:val="white"/>
          <w:rtl w:val="0"/>
        </w:rPr>
        <w:t xml:space="preserve">w</w:t>
      </w:r>
      <w:sdt>
        <w:sdtPr>
          <w:tag w:val="goog_rdk_1"/>
        </w:sdtPr>
        <w:sdtContent>
          <w:r w:rsidDel="00000000" w:rsidR="00000000" w:rsidRPr="00000000">
            <w:rPr>
              <w:rFonts w:ascii="Gungsuh" w:cs="Gungsuh" w:eastAsia="Gungsuh" w:hAnsi="Gungsuh"/>
              <w:color w:val="1b1b1b"/>
              <w:sz w:val="30"/>
              <w:szCs w:val="30"/>
              <w:highlight w:val="white"/>
              <w:rtl w:val="0"/>
            </w:rPr>
            <w:t xml:space="preserve">⊺</w:t>
          </w:r>
        </w:sdtContent>
      </w:sdt>
      <w:r w:rsidDel="00000000" w:rsidR="00000000" w:rsidRPr="00000000">
        <w:rPr>
          <w:b w:val="1"/>
          <w:color w:val="1b1b1b"/>
          <w:sz w:val="30"/>
          <w:szCs w:val="30"/>
          <w:highlight w:val="white"/>
          <w:rtl w:val="0"/>
        </w:rPr>
        <w:t xml:space="preserve">x</w:t>
      </w:r>
      <w:r w:rsidDel="00000000" w:rsidR="00000000" w:rsidRPr="00000000">
        <w:rPr>
          <w:color w:val="1b1b1b"/>
          <w:sz w:val="30"/>
          <w:szCs w:val="30"/>
          <w:highlight w:val="white"/>
          <w:rtl w:val="0"/>
        </w:rPr>
        <w:t xml:space="preserve">+</w:t>
      </w:r>
      <w:r w:rsidDel="00000000" w:rsidR="00000000" w:rsidRPr="00000000">
        <w:rPr>
          <w:i w:val="1"/>
          <w:color w:val="1b1b1b"/>
          <w:sz w:val="30"/>
          <w:szCs w:val="30"/>
          <w:highlight w:val="white"/>
          <w:rtl w:val="0"/>
        </w:rPr>
        <w:t xml:space="preserve">b</w:t>
      </w:r>
      <w:r w:rsidDel="00000000" w:rsidR="00000000" w:rsidRPr="00000000">
        <w:rPr>
          <w:color w:val="1b1b1b"/>
          <w:sz w:val="30"/>
          <w:szCs w:val="30"/>
          <w:highlight w:val="white"/>
          <w:rtl w:val="0"/>
        </w:rPr>
        <w:t xml:space="preserve">=0 để phân biệt được dữ liệu. Khi đó dấu của hàm ước lượng </w:t>
      </w:r>
      <w:r w:rsidDel="00000000" w:rsidR="00000000" w:rsidRPr="00000000">
        <w:rPr>
          <w:i w:val="1"/>
          <w:color w:val="1b1b1b"/>
          <w:sz w:val="30"/>
          <w:szCs w:val="30"/>
          <w:highlight w:val="white"/>
          <w:rtl w:val="0"/>
        </w:rPr>
        <w:t xml:space="preserve">H</w:t>
      </w:r>
      <w:r w:rsidDel="00000000" w:rsidR="00000000" w:rsidRPr="00000000">
        <w:rPr>
          <w:color w:val="1b1b1b"/>
          <w:sz w:val="30"/>
          <w:szCs w:val="30"/>
          <w:highlight w:val="white"/>
          <w:rtl w:val="0"/>
        </w:rPr>
        <w:t xml:space="preserve">={</w:t>
      </w:r>
      <w:r w:rsidDel="00000000" w:rsidR="00000000" w:rsidRPr="00000000">
        <w:rPr>
          <w:b w:val="1"/>
          <w:color w:val="1b1b1b"/>
          <w:sz w:val="30"/>
          <w:szCs w:val="30"/>
          <w:highlight w:val="white"/>
          <w:rtl w:val="0"/>
        </w:rPr>
        <w:t xml:space="preserve">x</w:t>
      </w:r>
      <w:sdt>
        <w:sdtPr>
          <w:tag w:val="goog_rdk_2"/>
        </w:sdtPr>
        <w:sdtContent>
          <w:r w:rsidDel="00000000" w:rsidR="00000000" w:rsidRPr="00000000">
            <w:rPr>
              <w:rFonts w:ascii="Cardo" w:cs="Cardo" w:eastAsia="Cardo" w:hAnsi="Cardo"/>
              <w:color w:val="1b1b1b"/>
              <w:sz w:val="30"/>
              <w:szCs w:val="30"/>
              <w:highlight w:val="white"/>
              <w:rtl w:val="0"/>
            </w:rPr>
            <w:t xml:space="preserve">↦sgn(</w:t>
          </w:r>
        </w:sdtContent>
      </w:sdt>
      <w:r w:rsidDel="00000000" w:rsidR="00000000" w:rsidRPr="00000000">
        <w:rPr>
          <w:b w:val="1"/>
          <w:color w:val="1b1b1b"/>
          <w:sz w:val="30"/>
          <w:szCs w:val="30"/>
          <w:highlight w:val="white"/>
          <w:rtl w:val="0"/>
        </w:rPr>
        <w:t xml:space="preserve">w</w:t>
      </w:r>
      <w:sdt>
        <w:sdtPr>
          <w:tag w:val="goog_rdk_3"/>
        </w:sdtPr>
        <w:sdtContent>
          <w:r w:rsidDel="00000000" w:rsidR="00000000" w:rsidRPr="00000000">
            <w:rPr>
              <w:rFonts w:ascii="Gungsuh" w:cs="Gungsuh" w:eastAsia="Gungsuh" w:hAnsi="Gungsuh"/>
              <w:color w:val="1b1b1b"/>
              <w:sz w:val="30"/>
              <w:szCs w:val="30"/>
              <w:highlight w:val="white"/>
              <w:rtl w:val="0"/>
            </w:rPr>
            <w:t xml:space="preserve">⊺</w:t>
          </w:r>
        </w:sdtContent>
      </w:sdt>
      <w:r w:rsidDel="00000000" w:rsidR="00000000" w:rsidRPr="00000000">
        <w:rPr>
          <w:b w:val="1"/>
          <w:color w:val="1b1b1b"/>
          <w:sz w:val="30"/>
          <w:szCs w:val="30"/>
          <w:highlight w:val="white"/>
          <w:rtl w:val="0"/>
        </w:rPr>
        <w:t xml:space="preserve">x</w:t>
      </w:r>
      <w:r w:rsidDel="00000000" w:rsidR="00000000" w:rsidRPr="00000000">
        <w:rPr>
          <w:color w:val="1b1b1b"/>
          <w:sz w:val="30"/>
          <w:szCs w:val="30"/>
          <w:highlight w:val="white"/>
          <w:rtl w:val="0"/>
        </w:rPr>
        <w:t xml:space="preserve">+</w:t>
      </w:r>
      <w:r w:rsidDel="00000000" w:rsidR="00000000" w:rsidRPr="00000000">
        <w:rPr>
          <w:i w:val="1"/>
          <w:color w:val="1b1b1b"/>
          <w:sz w:val="30"/>
          <w:szCs w:val="30"/>
          <w:highlight w:val="white"/>
          <w:rtl w:val="0"/>
        </w:rPr>
        <w:t xml:space="preserve">b</w:t>
      </w:r>
      <w:r w:rsidDel="00000000" w:rsidR="00000000" w:rsidRPr="00000000">
        <w:rPr>
          <w:color w:val="1b1b1b"/>
          <w:sz w:val="30"/>
          <w:szCs w:val="30"/>
          <w:highlight w:val="white"/>
          <w:rtl w:val="0"/>
        </w:rPr>
        <w:t xml:space="preserve">)   ;</w:t>
      </w:r>
      <w:r w:rsidDel="00000000" w:rsidR="00000000" w:rsidRPr="00000000">
        <w:rPr>
          <w:b w:val="1"/>
          <w:color w:val="1b1b1b"/>
          <w:sz w:val="30"/>
          <w:szCs w:val="30"/>
          <w:highlight w:val="white"/>
          <w:rtl w:val="0"/>
        </w:rPr>
        <w:t xml:space="preserve">w</w:t>
      </w:r>
      <w:sdt>
        <w:sdtPr>
          <w:tag w:val="goog_rdk_4"/>
        </w:sdtPr>
        <w:sdtContent>
          <w:r w:rsidDel="00000000" w:rsidR="00000000" w:rsidRPr="00000000">
            <w:rPr>
              <w:rFonts w:ascii="Gungsuh" w:cs="Gungsuh" w:eastAsia="Gungsuh" w:hAnsi="Gungsuh"/>
              <w:color w:val="1b1b1b"/>
              <w:sz w:val="30"/>
              <w:szCs w:val="30"/>
              <w:highlight w:val="white"/>
              <w:rtl w:val="0"/>
            </w:rPr>
            <w:t xml:space="preserve">∈R</w:t>
          </w:r>
        </w:sdtContent>
      </w:sdt>
      <w:r w:rsidDel="00000000" w:rsidR="00000000" w:rsidRPr="00000000">
        <w:rPr>
          <w:i w:val="1"/>
          <w:color w:val="1b1b1b"/>
          <w:sz w:val="30"/>
          <w:szCs w:val="30"/>
          <w:highlight w:val="white"/>
          <w:rtl w:val="0"/>
        </w:rPr>
        <w:t xml:space="preserve">N</w:t>
      </w:r>
      <w:r w:rsidDel="00000000" w:rsidR="00000000" w:rsidRPr="00000000">
        <w:rPr>
          <w:color w:val="1b1b1b"/>
          <w:sz w:val="30"/>
          <w:szCs w:val="30"/>
          <w:highlight w:val="white"/>
          <w:rtl w:val="0"/>
        </w:rPr>
        <w:t xml:space="preserve">,</w:t>
      </w:r>
      <w:r w:rsidDel="00000000" w:rsidR="00000000" w:rsidRPr="00000000">
        <w:rPr>
          <w:i w:val="1"/>
          <w:color w:val="1b1b1b"/>
          <w:sz w:val="30"/>
          <w:szCs w:val="30"/>
          <w:highlight w:val="white"/>
          <w:rtl w:val="0"/>
        </w:rPr>
        <w:t xml:space="preserve">b</w:t>
      </w:r>
      <w:r w:rsidDel="00000000" w:rsidR="00000000" w:rsidRPr="00000000">
        <w:rPr>
          <w:color w:val="1b1b1b"/>
          <w:sz w:val="30"/>
          <w:szCs w:val="30"/>
          <w:highlight w:val="white"/>
          <w:rtl w:val="0"/>
        </w:rPr>
        <w:t xml:space="preserve">∈R} sẽ thể hiện được điểm dữ liệu \mathbf{x}</w:t>
      </w:r>
      <w:r w:rsidDel="00000000" w:rsidR="00000000" w:rsidRPr="00000000">
        <w:rPr>
          <w:b w:val="1"/>
          <w:color w:val="1b1b1b"/>
          <w:sz w:val="30"/>
          <w:szCs w:val="30"/>
          <w:highlight w:val="white"/>
          <w:rtl w:val="0"/>
        </w:rPr>
        <w:t xml:space="preserve">x</w:t>
      </w:r>
      <w:r w:rsidDel="00000000" w:rsidR="00000000" w:rsidRPr="00000000">
        <w:rPr>
          <w:color w:val="1b1b1b"/>
          <w:sz w:val="30"/>
          <w:szCs w:val="30"/>
          <w:highlight w:val="white"/>
          <w:rtl w:val="0"/>
        </w:rPr>
        <w:t xml:space="preserve"> nằm ở cụm dữ liệu nào.</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360" w:firstLine="0"/>
        <w:rPr>
          <w:color w:val="1b1b1b"/>
          <w:sz w:val="26"/>
          <w:szCs w:val="26"/>
          <w:highlight w:val="white"/>
        </w:rPr>
      </w:pPr>
      <w:r w:rsidDel="00000000" w:rsidR="00000000" w:rsidRPr="00000000">
        <w:rPr>
          <w:color w:val="1b1b1b"/>
          <w:sz w:val="26"/>
          <w:szCs w:val="26"/>
          <w:highlight w:val="white"/>
        </w:rPr>
        <w:drawing>
          <wp:inline distB="114300" distT="114300" distL="114300" distR="114300">
            <wp:extent cx="5143500" cy="3429000"/>
            <wp:effectExtent b="0" l="0" r="0" t="0"/>
            <wp:docPr id="104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143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360" w:firstLine="0"/>
        <w:rPr>
          <w:color w:val="1b1b1b"/>
          <w:sz w:val="26"/>
          <w:szCs w:val="26"/>
          <w:highlight w:val="white"/>
        </w:rPr>
      </w:pPr>
      <w:r w:rsidDel="00000000" w:rsidR="00000000" w:rsidRPr="00000000">
        <w:rPr>
          <w:color w:val="1b1b1b"/>
          <w:sz w:val="26"/>
          <w:szCs w:val="26"/>
          <w:highlight w:val="white"/>
        </w:rPr>
        <w:drawing>
          <wp:inline distB="114300" distT="114300" distL="114300" distR="114300">
            <wp:extent cx="5143500" cy="3429000"/>
            <wp:effectExtent b="0" l="0" r="0" t="0"/>
            <wp:docPr id="104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143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Để xác định mặt phẳng kẹp giữa đó, trước tiên ta cần phải xác định được 2 mặt biên gốc như 2 đường nét đứt ở trên. Các điểm dữ liệu gần với mặt biên gốc này nhất có thể xác định bằng:</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2100" w:firstLine="420"/>
        <w:jc w:val="both"/>
        <w:rPr>
          <w:color w:val="1b1b1b"/>
          <w:sz w:val="30"/>
          <w:szCs w:val="30"/>
          <w:highlight w:val="white"/>
        </w:rPr>
      </w:pPr>
      <w:sdt>
        <w:sdtPr>
          <w:tag w:val="goog_rdk_5"/>
        </w:sdtPr>
        <w:sdtContent>
          <w:r w:rsidDel="00000000" w:rsidR="00000000" w:rsidRPr="00000000">
            <w:rPr>
              <w:rFonts w:ascii="Gungsuh" w:cs="Gungsuh" w:eastAsia="Gungsuh" w:hAnsi="Gungsuh"/>
              <w:color w:val="1b1b1b"/>
              <w:sz w:val="30"/>
              <w:szCs w:val="30"/>
              <w:highlight w:val="white"/>
              <w:rtl w:val="0"/>
            </w:rPr>
            <w:t xml:space="preserve">min∣</w:t>
          </w:r>
        </w:sdtContent>
      </w:sdt>
      <w:r w:rsidDel="00000000" w:rsidR="00000000" w:rsidRPr="00000000">
        <w:rPr>
          <w:b w:val="1"/>
          <w:color w:val="1b1b1b"/>
          <w:sz w:val="30"/>
          <w:szCs w:val="30"/>
          <w:highlight w:val="white"/>
          <w:rtl w:val="0"/>
        </w:rPr>
        <w:t xml:space="preserve">w</w:t>
      </w:r>
      <w:sdt>
        <w:sdtPr>
          <w:tag w:val="goog_rdk_6"/>
        </w:sdtPr>
        <w:sdtContent>
          <w:r w:rsidDel="00000000" w:rsidR="00000000" w:rsidRPr="00000000">
            <w:rPr>
              <w:rFonts w:ascii="Gungsuh" w:cs="Gungsuh" w:eastAsia="Gungsuh" w:hAnsi="Gungsuh"/>
              <w:color w:val="1b1b1b"/>
              <w:sz w:val="30"/>
              <w:szCs w:val="30"/>
              <w:highlight w:val="white"/>
              <w:rtl w:val="0"/>
            </w:rPr>
            <w:t xml:space="preserve">⊺</w:t>
          </w:r>
        </w:sdtContent>
      </w:sdt>
      <w:r w:rsidDel="00000000" w:rsidR="00000000" w:rsidRPr="00000000">
        <w:rPr>
          <w:b w:val="1"/>
          <w:color w:val="1b1b1b"/>
          <w:sz w:val="30"/>
          <w:szCs w:val="30"/>
          <w:highlight w:val="white"/>
          <w:rtl w:val="0"/>
        </w:rPr>
        <w:t xml:space="preserve">x</w:t>
      </w:r>
      <w:r w:rsidDel="00000000" w:rsidR="00000000" w:rsidRPr="00000000">
        <w:rPr>
          <w:color w:val="1b1b1b"/>
          <w:sz w:val="30"/>
          <w:szCs w:val="30"/>
          <w:highlight w:val="white"/>
          <w:rtl w:val="0"/>
        </w:rPr>
        <w:t xml:space="preserve">+</w:t>
      </w:r>
      <w:r w:rsidDel="00000000" w:rsidR="00000000" w:rsidRPr="00000000">
        <w:rPr>
          <w:i w:val="1"/>
          <w:color w:val="1b1b1b"/>
          <w:sz w:val="30"/>
          <w:szCs w:val="30"/>
          <w:highlight w:val="white"/>
          <w:rtl w:val="0"/>
        </w:rPr>
        <w:t xml:space="preserve">b</w:t>
      </w:r>
      <w:sdt>
        <w:sdtPr>
          <w:tag w:val="goog_rdk_7"/>
        </w:sdtPr>
        <w:sdtContent>
          <w:r w:rsidDel="00000000" w:rsidR="00000000" w:rsidRPr="00000000">
            <w:rPr>
              <w:rFonts w:ascii="Gungsuh" w:cs="Gungsuh" w:eastAsia="Gungsuh" w:hAnsi="Gungsuh"/>
              <w:color w:val="1b1b1b"/>
              <w:sz w:val="30"/>
              <w:szCs w:val="30"/>
              <w:highlight w:val="white"/>
              <w:rtl w:val="0"/>
            </w:rPr>
            <w:t xml:space="preserve">∣</w:t>
          </w:r>
        </w:sdtContent>
      </w:sdt>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Để dễ dàng cho việc tính toán thì người ta sẽ chọn </w:t>
      </w:r>
      <w:r w:rsidDel="00000000" w:rsidR="00000000" w:rsidRPr="00000000">
        <w:rPr>
          <w:b w:val="1"/>
          <w:color w:val="1b1b1b"/>
          <w:sz w:val="30"/>
          <w:szCs w:val="30"/>
          <w:highlight w:val="white"/>
          <w:rtl w:val="0"/>
        </w:rPr>
        <w:t xml:space="preserve">w</w:t>
      </w:r>
      <w:r w:rsidDel="00000000" w:rsidR="00000000" w:rsidRPr="00000000">
        <w:rPr>
          <w:color w:val="1b1b1b"/>
          <w:sz w:val="30"/>
          <w:szCs w:val="30"/>
          <w:highlight w:val="white"/>
          <w:rtl w:val="0"/>
        </w:rPr>
        <w:t xml:space="preserve"> và b sao cho các điểm gần nhất (mặt biên gốc) thoả mãn: ∣</w:t>
      </w:r>
      <w:r w:rsidDel="00000000" w:rsidR="00000000" w:rsidRPr="00000000">
        <w:rPr>
          <w:b w:val="1"/>
          <w:color w:val="1b1b1b"/>
          <w:sz w:val="30"/>
          <w:szCs w:val="30"/>
          <w:highlight w:val="white"/>
          <w:rtl w:val="0"/>
        </w:rPr>
        <w:t xml:space="preserve">w</w:t>
      </w:r>
      <w:sdt>
        <w:sdtPr>
          <w:tag w:val="goog_rdk_8"/>
        </w:sdtPr>
        <w:sdtContent>
          <w:r w:rsidDel="00000000" w:rsidR="00000000" w:rsidRPr="00000000">
            <w:rPr>
              <w:rFonts w:ascii="Gungsuh" w:cs="Gungsuh" w:eastAsia="Gungsuh" w:hAnsi="Gungsuh"/>
              <w:color w:val="1b1b1b"/>
              <w:sz w:val="30"/>
              <w:szCs w:val="30"/>
              <w:highlight w:val="white"/>
              <w:rtl w:val="0"/>
            </w:rPr>
            <w:t xml:space="preserve">⊺</w:t>
          </w:r>
        </w:sdtContent>
      </w:sdt>
      <w:r w:rsidDel="00000000" w:rsidR="00000000" w:rsidRPr="00000000">
        <w:rPr>
          <w:b w:val="1"/>
          <w:color w:val="1b1b1b"/>
          <w:sz w:val="30"/>
          <w:szCs w:val="30"/>
          <w:highlight w:val="white"/>
          <w:rtl w:val="0"/>
        </w:rPr>
        <w:t xml:space="preserve">x</w:t>
      </w:r>
      <w:r w:rsidDel="00000000" w:rsidR="00000000" w:rsidRPr="00000000">
        <w:rPr>
          <w:color w:val="1b1b1b"/>
          <w:sz w:val="30"/>
          <w:szCs w:val="30"/>
          <w:highlight w:val="white"/>
          <w:rtl w:val="0"/>
        </w:rPr>
        <w:t xml:space="preserve">+</w:t>
      </w:r>
      <w:r w:rsidDel="00000000" w:rsidR="00000000" w:rsidRPr="00000000">
        <w:rPr>
          <w:i w:val="1"/>
          <w:color w:val="1b1b1b"/>
          <w:sz w:val="30"/>
          <w:szCs w:val="30"/>
          <w:highlight w:val="white"/>
          <w:rtl w:val="0"/>
        </w:rPr>
        <w:t xml:space="preserve">b</w:t>
      </w:r>
      <w:sdt>
        <w:sdtPr>
          <w:tag w:val="goog_rdk_9"/>
        </w:sdtPr>
        <w:sdtContent>
          <w:r w:rsidDel="00000000" w:rsidR="00000000" w:rsidRPr="00000000">
            <w:rPr>
              <w:rFonts w:ascii="Caudex" w:cs="Caudex" w:eastAsia="Caudex" w:hAnsi="Caudex"/>
              <w:color w:val="1b1b1b"/>
              <w:sz w:val="30"/>
              <w:szCs w:val="30"/>
              <w:highlight w:val="white"/>
              <w:rtl w:val="0"/>
            </w:rPr>
            <w:t xml:space="preserve">∣=1, tức là:</w:t>
          </w:r>
        </w:sdtContent>
      </w:sdt>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2100" w:firstLine="420"/>
        <w:jc w:val="both"/>
        <w:rPr>
          <w:color w:val="1b1b1b"/>
          <w:sz w:val="30"/>
          <w:szCs w:val="30"/>
          <w:highlight w:val="white"/>
        </w:rPr>
      </w:pPr>
      <w:sdt>
        <w:sdtPr>
          <w:tag w:val="goog_rdk_10"/>
        </w:sdtPr>
        <w:sdtContent>
          <w:r w:rsidDel="00000000" w:rsidR="00000000" w:rsidRPr="00000000">
            <w:rPr>
              <w:rFonts w:ascii="Gungsuh" w:cs="Gungsuh" w:eastAsia="Gungsuh" w:hAnsi="Gungsuh"/>
              <w:color w:val="1b1b1b"/>
              <w:sz w:val="30"/>
              <w:szCs w:val="30"/>
              <w:highlight w:val="white"/>
              <w:rtl w:val="0"/>
            </w:rPr>
            <w:t xml:space="preserve">min∣</w:t>
          </w:r>
        </w:sdtContent>
      </w:sdt>
      <w:r w:rsidDel="00000000" w:rsidR="00000000" w:rsidRPr="00000000">
        <w:rPr>
          <w:b w:val="1"/>
          <w:color w:val="1b1b1b"/>
          <w:sz w:val="30"/>
          <w:szCs w:val="30"/>
          <w:highlight w:val="white"/>
          <w:rtl w:val="0"/>
        </w:rPr>
        <w:t xml:space="preserve">w</w:t>
      </w:r>
      <w:sdt>
        <w:sdtPr>
          <w:tag w:val="goog_rdk_11"/>
        </w:sdtPr>
        <w:sdtContent>
          <w:r w:rsidDel="00000000" w:rsidR="00000000" w:rsidRPr="00000000">
            <w:rPr>
              <w:rFonts w:ascii="Gungsuh" w:cs="Gungsuh" w:eastAsia="Gungsuh" w:hAnsi="Gungsuh"/>
              <w:color w:val="1b1b1b"/>
              <w:sz w:val="30"/>
              <w:szCs w:val="30"/>
              <w:highlight w:val="white"/>
              <w:rtl w:val="0"/>
            </w:rPr>
            <w:t xml:space="preserve">⊺</w:t>
          </w:r>
        </w:sdtContent>
      </w:sdt>
      <w:r w:rsidDel="00000000" w:rsidR="00000000" w:rsidRPr="00000000">
        <w:rPr>
          <w:b w:val="1"/>
          <w:color w:val="1b1b1b"/>
          <w:sz w:val="30"/>
          <w:szCs w:val="30"/>
          <w:highlight w:val="white"/>
          <w:rtl w:val="0"/>
        </w:rPr>
        <w:t xml:space="preserve">x</w:t>
      </w:r>
      <w:r w:rsidDel="00000000" w:rsidR="00000000" w:rsidRPr="00000000">
        <w:rPr>
          <w:color w:val="1b1b1b"/>
          <w:sz w:val="30"/>
          <w:szCs w:val="30"/>
          <w:highlight w:val="white"/>
          <w:rtl w:val="0"/>
        </w:rPr>
        <w:t xml:space="preserve">+</w:t>
      </w:r>
      <w:r w:rsidDel="00000000" w:rsidR="00000000" w:rsidRPr="00000000">
        <w:rPr>
          <w:i w:val="1"/>
          <w:color w:val="1b1b1b"/>
          <w:sz w:val="30"/>
          <w:szCs w:val="30"/>
          <w:highlight w:val="white"/>
          <w:rtl w:val="0"/>
        </w:rPr>
        <w:t xml:space="preserve">b</w:t>
      </w:r>
      <w:sdt>
        <w:sdtPr>
          <w:tag w:val="goog_rdk_12"/>
        </w:sdtPr>
        <w:sdtContent>
          <w:r w:rsidDel="00000000" w:rsidR="00000000" w:rsidRPr="00000000">
            <w:rPr>
              <w:rFonts w:ascii="Gungsuh" w:cs="Gungsuh" w:eastAsia="Gungsuh" w:hAnsi="Gungsuh"/>
              <w:color w:val="1b1b1b"/>
              <w:sz w:val="30"/>
              <w:szCs w:val="30"/>
              <w:highlight w:val="white"/>
              <w:rtl w:val="0"/>
            </w:rPr>
            <w:t xml:space="preserve">∣=1</w:t>
          </w:r>
        </w:sdtContent>
      </w:sdt>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Đương nhiên là có thể tồn tại nhiều cặp đôi mặt biên gốc như vậy và tồn tại nhiều mặt phân đôi kẹp giữa các mặt biên gốc đó. Nên ta phải tìm cách xác định được mặt kẹp giữa tốt nhất bằng cách lấy cặp có khoảng cách xa nhau nhất. Lẽ này là đương nhiên bởi cặp có khoảng cách xa nhất đồng nghĩa với chuyện tập dữ liệu được phân cách xa nhất.</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Như vậy, ta có thể thiết lập thông số tính khoảng cách đó bằng phép lấy độ rộng biên từ mặt biên gốc tới mặt phân tách cần tìm.</w:t>
        <w:tab/>
      </w:r>
      <w:r w:rsidDel="00000000" w:rsidR="00000000" w:rsidRPr="00000000">
        <w:rPr>
          <w:i w:val="1"/>
          <w:color w:val="1b1b1b"/>
          <w:sz w:val="30"/>
          <w:szCs w:val="30"/>
          <w:highlight w:val="white"/>
          <w:rtl w:val="0"/>
        </w:rPr>
        <w:t xml:space="preserve">ρ</w:t>
      </w:r>
      <w:sdt>
        <w:sdtPr>
          <w:tag w:val="goog_rdk_13"/>
        </w:sdtPr>
        <w:sdtContent>
          <w:r w:rsidDel="00000000" w:rsidR="00000000" w:rsidRPr="00000000">
            <w:rPr>
              <w:rFonts w:ascii="Gungsuh" w:cs="Gungsuh" w:eastAsia="Gungsuh" w:hAnsi="Gungsuh"/>
              <w:color w:val="1b1b1b"/>
              <w:sz w:val="30"/>
              <w:szCs w:val="30"/>
              <w:highlight w:val="white"/>
              <w:rtl w:val="0"/>
            </w:rPr>
            <w:t xml:space="preserve">=min∥</w:t>
          </w:r>
        </w:sdtContent>
      </w:sdt>
      <w:r w:rsidDel="00000000" w:rsidR="00000000" w:rsidRPr="00000000">
        <w:rPr>
          <w:b w:val="1"/>
          <w:color w:val="1b1b1b"/>
          <w:sz w:val="30"/>
          <w:szCs w:val="30"/>
          <w:highlight w:val="white"/>
          <w:rtl w:val="0"/>
        </w:rPr>
        <w:t xml:space="preserve">w</w:t>
      </w:r>
      <w:sdt>
        <w:sdtPr>
          <w:tag w:val="goog_rdk_14"/>
        </w:sdtPr>
        <w:sdtContent>
          <w:r w:rsidDel="00000000" w:rsidR="00000000" w:rsidRPr="00000000">
            <w:rPr>
              <w:rFonts w:ascii="Gungsuh" w:cs="Gungsuh" w:eastAsia="Gungsuh" w:hAnsi="Gungsuh"/>
              <w:color w:val="1b1b1b"/>
              <w:sz w:val="30"/>
              <w:szCs w:val="30"/>
              <w:highlight w:val="white"/>
              <w:rtl w:val="0"/>
            </w:rPr>
            <w:t xml:space="preserve">∥∣</w:t>
          </w:r>
        </w:sdtContent>
      </w:sdt>
      <w:r w:rsidDel="00000000" w:rsidR="00000000" w:rsidRPr="00000000">
        <w:rPr>
          <w:b w:val="1"/>
          <w:color w:val="1b1b1b"/>
          <w:sz w:val="30"/>
          <w:szCs w:val="30"/>
          <w:highlight w:val="white"/>
          <w:rtl w:val="0"/>
        </w:rPr>
        <w:t xml:space="preserve">w</w:t>
      </w:r>
      <w:sdt>
        <w:sdtPr>
          <w:tag w:val="goog_rdk_15"/>
        </w:sdtPr>
        <w:sdtContent>
          <w:r w:rsidDel="00000000" w:rsidR="00000000" w:rsidRPr="00000000">
            <w:rPr>
              <w:rFonts w:ascii="Gungsuh" w:cs="Gungsuh" w:eastAsia="Gungsuh" w:hAnsi="Gungsuh"/>
              <w:color w:val="1b1b1b"/>
              <w:sz w:val="30"/>
              <w:szCs w:val="30"/>
              <w:highlight w:val="white"/>
              <w:rtl w:val="0"/>
            </w:rPr>
            <w:t xml:space="preserve">⊺</w:t>
          </w:r>
        </w:sdtContent>
      </w:sdt>
      <w:r w:rsidDel="00000000" w:rsidR="00000000" w:rsidRPr="00000000">
        <w:rPr>
          <w:b w:val="1"/>
          <w:color w:val="1b1b1b"/>
          <w:sz w:val="30"/>
          <w:szCs w:val="30"/>
          <w:highlight w:val="white"/>
          <w:rtl w:val="0"/>
        </w:rPr>
        <w:t xml:space="preserve">x</w:t>
      </w:r>
      <w:r w:rsidDel="00000000" w:rsidR="00000000" w:rsidRPr="00000000">
        <w:rPr>
          <w:color w:val="1b1b1b"/>
          <w:sz w:val="30"/>
          <w:szCs w:val="30"/>
          <w:highlight w:val="white"/>
          <w:rtl w:val="0"/>
        </w:rPr>
        <w:t xml:space="preserve">+</w:t>
      </w:r>
      <w:r w:rsidDel="00000000" w:rsidR="00000000" w:rsidRPr="00000000">
        <w:rPr>
          <w:i w:val="1"/>
          <w:color w:val="1b1b1b"/>
          <w:sz w:val="30"/>
          <w:szCs w:val="30"/>
          <w:highlight w:val="white"/>
          <w:rtl w:val="0"/>
        </w:rPr>
        <w:t xml:space="preserve">b</w:t>
      </w:r>
      <w:sdt>
        <w:sdtPr>
          <w:tag w:val="goog_rdk_16"/>
        </w:sdtPr>
        <w:sdtContent>
          <w:r w:rsidDel="00000000" w:rsidR="00000000" w:rsidRPr="00000000">
            <w:rPr>
              <w:rFonts w:ascii="Gungsuh" w:cs="Gungsuh" w:eastAsia="Gungsuh" w:hAnsi="Gungsuh"/>
              <w:color w:val="1b1b1b"/>
              <w:sz w:val="30"/>
              <w:szCs w:val="30"/>
              <w:highlight w:val="white"/>
              <w:rtl w:val="0"/>
            </w:rPr>
            <w:t xml:space="preserve">∣​=∥</w:t>
          </w:r>
        </w:sdtContent>
      </w:sdt>
      <w:r w:rsidDel="00000000" w:rsidR="00000000" w:rsidRPr="00000000">
        <w:rPr>
          <w:b w:val="1"/>
          <w:color w:val="1b1b1b"/>
          <w:sz w:val="30"/>
          <w:szCs w:val="30"/>
          <w:highlight w:val="white"/>
          <w:rtl w:val="0"/>
        </w:rPr>
        <w:t xml:space="preserve">w</w:t>
      </w:r>
      <w:sdt>
        <w:sdtPr>
          <w:tag w:val="goog_rdk_17"/>
        </w:sdtPr>
        <w:sdtContent>
          <w:r w:rsidDel="00000000" w:rsidR="00000000" w:rsidRPr="00000000">
            <w:rPr>
              <w:rFonts w:ascii="Gungsuh" w:cs="Gungsuh" w:eastAsia="Gungsuh" w:hAnsi="Gungsuh"/>
              <w:color w:val="1b1b1b"/>
              <w:sz w:val="30"/>
              <w:szCs w:val="30"/>
              <w:highlight w:val="white"/>
              <w:rtl w:val="0"/>
            </w:rPr>
            <w:t xml:space="preserve">∥1​</w:t>
          </w:r>
        </w:sdtContent>
      </w:sdt>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Bài toán của ta bây giờ sẽ là cần xác định </w:t>
      </w:r>
      <w:r w:rsidDel="00000000" w:rsidR="00000000" w:rsidRPr="00000000">
        <w:rPr>
          <w:b w:val="1"/>
          <w:color w:val="1b1b1b"/>
          <w:sz w:val="30"/>
          <w:szCs w:val="30"/>
          <w:highlight w:val="white"/>
          <w:rtl w:val="0"/>
        </w:rPr>
        <w:t xml:space="preserve">w</w:t>
      </w:r>
      <w:r w:rsidDel="00000000" w:rsidR="00000000" w:rsidRPr="00000000">
        <w:rPr>
          <w:color w:val="1b1b1b"/>
          <w:sz w:val="30"/>
          <w:szCs w:val="30"/>
          <w:highlight w:val="white"/>
          <w:rtl w:val="0"/>
        </w:rPr>
        <w:t xml:space="preserve"> và b sao cho </w:t>
      </w:r>
      <w:r w:rsidDel="00000000" w:rsidR="00000000" w:rsidRPr="00000000">
        <w:rPr>
          <w:i w:val="1"/>
          <w:color w:val="1b1b1b"/>
          <w:sz w:val="30"/>
          <w:szCs w:val="30"/>
          <w:highlight w:val="white"/>
          <w:rtl w:val="0"/>
        </w:rPr>
        <w:t xml:space="preserve">ρ</w:t>
      </w:r>
      <w:r w:rsidDel="00000000" w:rsidR="00000000" w:rsidRPr="00000000">
        <w:rPr>
          <w:color w:val="1b1b1b"/>
          <w:sz w:val="30"/>
          <w:szCs w:val="30"/>
          <w:highlight w:val="white"/>
          <w:rtl w:val="0"/>
        </w:rPr>
        <w:t xml:space="preserve"> đạt lớn nhất và các điểm dữ liệu </w:t>
      </w:r>
      <w:r w:rsidDel="00000000" w:rsidR="00000000" w:rsidRPr="00000000">
        <w:rPr>
          <w:i w:val="1"/>
          <w:color w:val="1b1b1b"/>
          <w:sz w:val="30"/>
          <w:szCs w:val="30"/>
          <w:highlight w:val="white"/>
          <w:rtl w:val="0"/>
        </w:rPr>
        <w:t xml:space="preserve">yi</w:t>
      </w:r>
      <w:r w:rsidDel="00000000" w:rsidR="00000000" w:rsidRPr="00000000">
        <w:rPr>
          <w:color w:val="1b1b1b"/>
          <w:sz w:val="30"/>
          <w:szCs w:val="30"/>
          <w:highlight w:val="white"/>
          <w:rtl w:val="0"/>
        </w:rPr>
        <w:t xml:space="preserve">​(</w:t>
      </w:r>
      <w:r w:rsidDel="00000000" w:rsidR="00000000" w:rsidRPr="00000000">
        <w:rPr>
          <w:b w:val="1"/>
          <w:color w:val="1b1b1b"/>
          <w:sz w:val="30"/>
          <w:szCs w:val="30"/>
          <w:highlight w:val="white"/>
          <w:rtl w:val="0"/>
        </w:rPr>
        <w:t xml:space="preserve">w</w:t>
      </w:r>
      <w:sdt>
        <w:sdtPr>
          <w:tag w:val="goog_rdk_18"/>
        </w:sdtPr>
        <w:sdtContent>
          <w:r w:rsidDel="00000000" w:rsidR="00000000" w:rsidRPr="00000000">
            <w:rPr>
              <w:rFonts w:ascii="Gungsuh" w:cs="Gungsuh" w:eastAsia="Gungsuh" w:hAnsi="Gungsuh"/>
              <w:color w:val="1b1b1b"/>
              <w:sz w:val="30"/>
              <w:szCs w:val="30"/>
              <w:highlight w:val="white"/>
              <w:rtl w:val="0"/>
            </w:rPr>
            <w:t xml:space="preserve">⊺</w:t>
          </w:r>
        </w:sdtContent>
      </w:sdt>
      <w:r w:rsidDel="00000000" w:rsidR="00000000" w:rsidRPr="00000000">
        <w:rPr>
          <w:b w:val="1"/>
          <w:color w:val="1b1b1b"/>
          <w:sz w:val="30"/>
          <w:szCs w:val="30"/>
          <w:highlight w:val="white"/>
          <w:rtl w:val="0"/>
        </w:rPr>
        <w:t xml:space="preserve">x</w:t>
      </w:r>
      <w:r w:rsidDel="00000000" w:rsidR="00000000" w:rsidRPr="00000000">
        <w:rPr>
          <w:i w:val="1"/>
          <w:color w:val="1b1b1b"/>
          <w:sz w:val="30"/>
          <w:szCs w:val="30"/>
          <w:highlight w:val="white"/>
          <w:rtl w:val="0"/>
        </w:rPr>
        <w:t xml:space="preserve">i</w:t>
      </w:r>
      <w:r w:rsidDel="00000000" w:rsidR="00000000" w:rsidRPr="00000000">
        <w:rPr>
          <w:color w:val="1b1b1b"/>
          <w:sz w:val="30"/>
          <w:szCs w:val="30"/>
          <w:highlight w:val="white"/>
          <w:rtl w:val="0"/>
        </w:rPr>
        <w:t xml:space="preserve">​+</w:t>
      </w:r>
      <w:r w:rsidDel="00000000" w:rsidR="00000000" w:rsidRPr="00000000">
        <w:rPr>
          <w:i w:val="1"/>
          <w:color w:val="1b1b1b"/>
          <w:sz w:val="30"/>
          <w:szCs w:val="30"/>
          <w:highlight w:val="white"/>
          <w:rtl w:val="0"/>
        </w:rPr>
        <w:t xml:space="preserve">b</w:t>
      </w:r>
      <w:sdt>
        <w:sdtPr>
          <w:tag w:val="goog_rdk_19"/>
        </w:sdtPr>
        <w:sdtContent>
          <w:r w:rsidDel="00000000" w:rsidR="00000000" w:rsidRPr="00000000">
            <w:rPr>
              <w:rFonts w:ascii="Gungsuh" w:cs="Gungsuh" w:eastAsia="Gungsuh" w:hAnsi="Gungsuh"/>
              <w:color w:val="1b1b1b"/>
              <w:sz w:val="30"/>
              <w:szCs w:val="30"/>
              <w:highlight w:val="white"/>
              <w:rtl w:val="0"/>
            </w:rPr>
            <w:t xml:space="preserve">)≥1. </w:t>
          </w:r>
        </w:sdtContent>
      </w:sdt>
      <w:r w:rsidDel="00000000" w:rsidR="00000000" w:rsidRPr="00000000">
        <w:rPr>
          <w:i w:val="1"/>
          <w:color w:val="1b1b1b"/>
          <w:sz w:val="30"/>
          <w:szCs w:val="30"/>
          <w:highlight w:val="white"/>
          <w:rtl w:val="0"/>
        </w:rPr>
        <w:t xml:space="preserve">ρ</w:t>
      </w:r>
      <w:r w:rsidDel="00000000" w:rsidR="00000000" w:rsidRPr="00000000">
        <w:rPr>
          <w:color w:val="1b1b1b"/>
          <w:sz w:val="30"/>
          <w:szCs w:val="30"/>
          <w:highlight w:val="white"/>
          <w:rtl w:val="0"/>
        </w:rPr>
        <w:t xml:space="preserve"> đạt lớn nhất đồng nghĩa với việc </w:t>
      </w:r>
      <w:r w:rsidDel="00000000" w:rsidR="00000000" w:rsidRPr="00000000">
        <w:rPr>
          <w:b w:val="1"/>
          <w:color w:val="1b1b1b"/>
          <w:sz w:val="30"/>
          <w:szCs w:val="30"/>
          <w:highlight w:val="white"/>
          <w:rtl w:val="0"/>
        </w:rPr>
        <w:t xml:space="preserve">w</w:t>
      </w:r>
      <w:r w:rsidDel="00000000" w:rsidR="00000000" w:rsidRPr="00000000">
        <w:rPr>
          <w:color w:val="1b1b1b"/>
          <w:sz w:val="30"/>
          <w:szCs w:val="30"/>
          <w:highlight w:val="white"/>
          <w:rtl w:val="0"/>
        </w:rPr>
        <w:t xml:space="preserve"> đạt nhỏ nhất.Tức là:</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Pr>
        <w:drawing>
          <wp:inline distB="114300" distT="114300" distL="114300" distR="114300">
            <wp:extent cx="4981575" cy="1047750"/>
            <wp:effectExtent b="0" l="0" r="0" t="0"/>
            <wp:docPr id="103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9815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Ở đây, m  là số lượng các điểm dữ liệu (</w:t>
      </w:r>
      <w:r w:rsidDel="00000000" w:rsidR="00000000" w:rsidRPr="00000000">
        <w:rPr>
          <w:b w:val="1"/>
          <w:color w:val="1b1b1b"/>
          <w:sz w:val="30"/>
          <w:szCs w:val="30"/>
          <w:highlight w:val="white"/>
          <w:rtl w:val="0"/>
        </w:rPr>
        <w:t xml:space="preserve">x</w:t>
      </w:r>
      <w:r w:rsidDel="00000000" w:rsidR="00000000" w:rsidRPr="00000000">
        <w:rPr>
          <w:i w:val="1"/>
          <w:color w:val="1b1b1b"/>
          <w:sz w:val="30"/>
          <w:szCs w:val="30"/>
          <w:highlight w:val="white"/>
          <w:rtl w:val="0"/>
        </w:rPr>
        <w:t xml:space="preserve">i</w:t>
      </w:r>
      <w:r w:rsidDel="00000000" w:rsidR="00000000" w:rsidRPr="00000000">
        <w:rPr>
          <w:color w:val="1b1b1b"/>
          <w:sz w:val="30"/>
          <w:szCs w:val="30"/>
          <w:highlight w:val="white"/>
          <w:rtl w:val="0"/>
        </w:rPr>
        <w:t xml:space="preserve">​,</w:t>
      </w:r>
      <w:r w:rsidDel="00000000" w:rsidR="00000000" w:rsidRPr="00000000">
        <w:rPr>
          <w:i w:val="1"/>
          <w:color w:val="1b1b1b"/>
          <w:sz w:val="30"/>
          <w:szCs w:val="30"/>
          <w:highlight w:val="white"/>
          <w:rtl w:val="0"/>
        </w:rPr>
        <w:t xml:space="preserve">yi</w:t>
      </w:r>
      <w:r w:rsidDel="00000000" w:rsidR="00000000" w:rsidRPr="00000000">
        <w:rPr>
          <w:color w:val="1b1b1b"/>
          <w:sz w:val="30"/>
          <w:szCs w:val="30"/>
          <w:highlight w:val="white"/>
          <w:rtl w:val="0"/>
        </w:rPr>
        <w:t xml:space="preserve">​) còn việc lấy bình phương và chia đôi nhằm dễ dàng tính toán và tối ưu lồi.</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Bài toán này có thể giải thông qua bài toán đối ngẫu của nó và sử dụng phương pháp </w:t>
      </w:r>
      <w:hyperlink r:id="rId17">
        <w:r w:rsidDel="00000000" w:rsidR="00000000" w:rsidRPr="00000000">
          <w:rPr>
            <w:color w:val="349ef3"/>
            <w:sz w:val="30"/>
            <w:szCs w:val="30"/>
            <w:highlight w:val="white"/>
            <w:u w:val="single"/>
            <w:rtl w:val="0"/>
          </w:rPr>
          <w:t xml:space="preserve">nhân tử Lagrance</w:t>
        </w:r>
      </w:hyperlink>
      <w:r w:rsidDel="00000000" w:rsidR="00000000" w:rsidRPr="00000000">
        <w:rPr>
          <w:color w:val="1b1b1b"/>
          <w:sz w:val="30"/>
          <w:szCs w:val="30"/>
          <w:highlight w:val="white"/>
          <w:rtl w:val="0"/>
        </w:rPr>
        <w:t xml:space="preserve">.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Pr>
        <w:drawing>
          <wp:inline distB="114300" distT="114300" distL="114300" distR="114300">
            <wp:extent cx="5759775" cy="1435100"/>
            <wp:effectExtent b="0" l="0" r="0" t="0"/>
            <wp:docPr id="1036"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5977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Việc giải </w:t>
      </w:r>
      <w:r w:rsidDel="00000000" w:rsidR="00000000" w:rsidRPr="00000000">
        <w:rPr>
          <w:i w:val="1"/>
          <w:color w:val="1b1b1b"/>
          <w:sz w:val="30"/>
          <w:szCs w:val="30"/>
          <w:highlight w:val="white"/>
          <w:rtl w:val="0"/>
        </w:rPr>
        <w:t xml:space="preserve">λ</w:t>
      </w:r>
      <w:r w:rsidDel="00000000" w:rsidR="00000000" w:rsidRPr="00000000">
        <w:rPr>
          <w:color w:val="1b1b1b"/>
          <w:sz w:val="30"/>
          <w:szCs w:val="30"/>
          <w:highlight w:val="white"/>
          <w:rtl w:val="0"/>
        </w:rPr>
        <w:t xml:space="preserve"> có thể được thực hiện bằng phương pháp quy hoạch động bậc 2 (</w:t>
      </w:r>
      <w:r w:rsidDel="00000000" w:rsidR="00000000" w:rsidRPr="00000000">
        <w:rPr>
          <w:i w:val="1"/>
          <w:color w:val="1b1b1b"/>
          <w:sz w:val="30"/>
          <w:szCs w:val="30"/>
          <w:highlight w:val="white"/>
          <w:rtl w:val="0"/>
        </w:rPr>
        <w:t xml:space="preserve">Quadratic Programing</w:t>
      </w:r>
      <w:r w:rsidDel="00000000" w:rsidR="00000000" w:rsidRPr="00000000">
        <w:rPr>
          <w:color w:val="1b1b1b"/>
          <w:sz w:val="30"/>
          <w:szCs w:val="30"/>
          <w:highlight w:val="white"/>
          <w:rtl w:val="0"/>
        </w:rPr>
        <w:t xml:space="preserve">). Với Python ta có thể sử dụng thư viện </w:t>
      </w:r>
      <w:hyperlink r:id="rId19">
        <w:r w:rsidDel="00000000" w:rsidR="00000000" w:rsidRPr="00000000">
          <w:rPr>
            <w:color w:val="349ef3"/>
            <w:sz w:val="30"/>
            <w:szCs w:val="30"/>
            <w:highlight w:val="white"/>
            <w:u w:val="single"/>
            <w:rtl w:val="0"/>
          </w:rPr>
          <w:t xml:space="preserve">CVOPT</w:t>
        </w:r>
      </w:hyperlink>
      <w:r w:rsidDel="00000000" w:rsidR="00000000" w:rsidRPr="00000000">
        <w:rPr>
          <w:color w:val="1b1b1b"/>
          <w:sz w:val="30"/>
          <w:szCs w:val="30"/>
          <w:highlight w:val="white"/>
          <w:rtl w:val="0"/>
        </w:rPr>
        <w:t xml:space="preserve">. Sau khi tìm được </w:t>
      </w:r>
      <w:r w:rsidDel="00000000" w:rsidR="00000000" w:rsidRPr="00000000">
        <w:rPr>
          <w:i w:val="1"/>
          <w:color w:val="1b1b1b"/>
          <w:sz w:val="30"/>
          <w:szCs w:val="30"/>
          <w:highlight w:val="white"/>
          <w:rtl w:val="0"/>
        </w:rPr>
        <w:t xml:space="preserve">λ</w:t>
      </w:r>
      <w:r w:rsidDel="00000000" w:rsidR="00000000" w:rsidRPr="00000000">
        <w:rPr>
          <w:color w:val="1b1b1b"/>
          <w:sz w:val="30"/>
          <w:szCs w:val="30"/>
          <w:highlight w:val="white"/>
          <w:rtl w:val="0"/>
        </w:rPr>
        <w:t xml:space="preserve"> thì ta có các tham số:</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Pr>
        <w:drawing>
          <wp:inline distB="114300" distT="114300" distL="114300" distR="114300">
            <wp:extent cx="5759775" cy="1828800"/>
            <wp:effectExtent b="0" l="0" r="0" t="0"/>
            <wp:docPr id="104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597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Ở đây, (</w:t>
      </w:r>
      <w:r w:rsidDel="00000000" w:rsidR="00000000" w:rsidRPr="00000000">
        <w:rPr>
          <w:b w:val="1"/>
          <w:color w:val="1b1b1b"/>
          <w:sz w:val="30"/>
          <w:szCs w:val="30"/>
          <w:highlight w:val="white"/>
          <w:rtl w:val="0"/>
        </w:rPr>
        <w:t xml:space="preserve">x</w:t>
      </w:r>
      <w:r w:rsidDel="00000000" w:rsidR="00000000" w:rsidRPr="00000000">
        <w:rPr>
          <w:i w:val="1"/>
          <w:color w:val="1b1b1b"/>
          <w:sz w:val="30"/>
          <w:szCs w:val="30"/>
          <w:highlight w:val="white"/>
          <w:rtl w:val="0"/>
        </w:rPr>
        <w:t xml:space="preserve">i</w:t>
      </w:r>
      <w:r w:rsidDel="00000000" w:rsidR="00000000" w:rsidRPr="00000000">
        <w:rPr>
          <w:color w:val="1b1b1b"/>
          <w:sz w:val="30"/>
          <w:szCs w:val="30"/>
          <w:highlight w:val="white"/>
          <w:rtl w:val="0"/>
        </w:rPr>
        <w:t xml:space="preserve">​,</w:t>
      </w:r>
      <w:r w:rsidDel="00000000" w:rsidR="00000000" w:rsidRPr="00000000">
        <w:rPr>
          <w:i w:val="1"/>
          <w:color w:val="1b1b1b"/>
          <w:sz w:val="30"/>
          <w:szCs w:val="30"/>
          <w:highlight w:val="white"/>
          <w:rtl w:val="0"/>
        </w:rPr>
        <w:t xml:space="preserve">yi</w:t>
      </w:r>
      <w:r w:rsidDel="00000000" w:rsidR="00000000" w:rsidRPr="00000000">
        <w:rPr>
          <w:color w:val="1b1b1b"/>
          <w:sz w:val="30"/>
          <w:szCs w:val="30"/>
          <w:highlight w:val="white"/>
          <w:rtl w:val="0"/>
        </w:rPr>
        <w:t xml:space="preserve">​) là một điểm dữ liệu bất kì nào đó nằm trên đường biên gốc. Điểm dữ liệu này còn được gọi là </w:t>
      </w:r>
      <w:r w:rsidDel="00000000" w:rsidR="00000000" w:rsidRPr="00000000">
        <w:rPr>
          <w:b w:val="1"/>
          <w:color w:val="1b1b1b"/>
          <w:sz w:val="30"/>
          <w:szCs w:val="30"/>
          <w:highlight w:val="white"/>
          <w:rtl w:val="0"/>
        </w:rPr>
        <w:t xml:space="preserve">Support Vector</w:t>
      </w:r>
      <w:r w:rsidDel="00000000" w:rsidR="00000000" w:rsidRPr="00000000">
        <w:rPr>
          <w:color w:val="1b1b1b"/>
          <w:sz w:val="30"/>
          <w:szCs w:val="30"/>
          <w:highlight w:val="white"/>
          <w:rtl w:val="0"/>
        </w:rPr>
        <w:t xml:space="preserve">. Tên của phương pháp SVM cũng từ đây mà ra. Tuy nhiên, thường người ta tính </w:t>
      </w:r>
      <w:r w:rsidDel="00000000" w:rsidR="00000000" w:rsidRPr="00000000">
        <w:rPr>
          <w:i w:val="1"/>
          <w:color w:val="1b1b1b"/>
          <w:sz w:val="30"/>
          <w:szCs w:val="30"/>
          <w:highlight w:val="white"/>
          <w:rtl w:val="0"/>
        </w:rPr>
        <w:t xml:space="preserve">b</w:t>
      </w:r>
      <w:r w:rsidDel="00000000" w:rsidR="00000000" w:rsidRPr="00000000">
        <w:rPr>
          <w:color w:val="1b1b1b"/>
          <w:sz w:val="30"/>
          <w:szCs w:val="30"/>
          <w:highlight w:val="white"/>
          <w:rtl w:val="0"/>
        </w:rPr>
        <w:t xml:space="preserve"> bằng phép lấy trung bình tổng của tất cả các </w:t>
      </w:r>
      <w:r w:rsidDel="00000000" w:rsidR="00000000" w:rsidRPr="00000000">
        <w:rPr>
          <w:i w:val="1"/>
          <w:color w:val="1b1b1b"/>
          <w:sz w:val="30"/>
          <w:szCs w:val="30"/>
          <w:highlight w:val="white"/>
          <w:rtl w:val="0"/>
        </w:rPr>
        <w:t xml:space="preserve">bi</w:t>
      </w:r>
      <w:r w:rsidDel="00000000" w:rsidR="00000000" w:rsidRPr="00000000">
        <w:rPr>
          <w:color w:val="1b1b1b"/>
          <w:sz w:val="30"/>
          <w:szCs w:val="30"/>
          <w:highlight w:val="white"/>
          <w:rtl w:val="0"/>
        </w:rPr>
        <w:t xml:space="preserve">​. Giả sử, ta có tập S các Support Vectors thì:</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Pr>
        <w:drawing>
          <wp:inline distB="114300" distT="114300" distL="114300" distR="114300">
            <wp:extent cx="5759775" cy="1828800"/>
            <wp:effectExtent b="0" l="0" r="0" t="0"/>
            <wp:docPr id="102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597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Như vậy, chỉ cần các điểm Support Vector trên đường biên gốc là ta có thể ước lượng được các tham số tối ưu cho bài toán. Việc này rất có lợi khi tính toán giúp phương pháp này tiết kiệm được tài nguyên thực thi.</w:t>
      </w:r>
    </w:p>
    <w:p w:rsidR="00000000" w:rsidDel="00000000" w:rsidP="00000000" w:rsidRDefault="00000000" w:rsidRPr="00000000" w14:paraId="0000008C">
      <w:pPr>
        <w:pStyle w:val="Heading1"/>
        <w:keepNext w:val="0"/>
        <w:keepLines w:val="0"/>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220" w:before="220" w:line="360" w:lineRule="auto"/>
        <w:ind w:left="720" w:hanging="360"/>
        <w:jc w:val="both"/>
        <w:rPr>
          <w:b w:val="0"/>
          <w:color w:val="1b1b1b"/>
          <w:sz w:val="30"/>
          <w:szCs w:val="30"/>
          <w:highlight w:val="white"/>
        </w:rPr>
      </w:pPr>
      <w:bookmarkStart w:colFirst="0" w:colLast="0" w:name="_heading=h.r1ci1x12p5c3" w:id="0"/>
      <w:bookmarkEnd w:id="0"/>
      <w:r w:rsidDel="00000000" w:rsidR="00000000" w:rsidRPr="00000000">
        <w:rPr>
          <w:b w:val="0"/>
          <w:color w:val="1b1b1b"/>
          <w:sz w:val="30"/>
          <w:szCs w:val="30"/>
          <w:highlight w:val="white"/>
          <w:rtl w:val="0"/>
        </w:rPr>
        <w:t xml:space="preserve"> Dữ liệu phân tách phi tuyến và phương pháp kernel</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tl w:val="0"/>
        </w:rPr>
        <w:t xml:space="preserve">Như các bài trước đã đề cập tới việc sử dụng hàm cơ bản Φ(</w:t>
      </w:r>
      <w:r w:rsidDel="00000000" w:rsidR="00000000" w:rsidRPr="00000000">
        <w:rPr>
          <w:b w:val="1"/>
          <w:color w:val="1b1b1b"/>
          <w:sz w:val="26"/>
          <w:szCs w:val="26"/>
          <w:highlight w:val="white"/>
          <w:rtl w:val="0"/>
        </w:rPr>
        <w:t xml:space="preserve">x</w:t>
      </w:r>
      <w:r w:rsidDel="00000000" w:rsidR="00000000" w:rsidRPr="00000000">
        <w:rPr>
          <w:color w:val="1b1b1b"/>
          <w:sz w:val="26"/>
          <w:szCs w:val="26"/>
          <w:highlight w:val="white"/>
          <w:rtl w:val="0"/>
        </w:rPr>
        <w:t xml:space="preserve">) để tạo đặc trưng cho tập dữ liệu nhằm nâng được chiều của dữ liệu ban đầu. Bằng các hàm cơ bản này, ta có thể tạo các mặt cong phân tách cho phù hợp với các điểm dữ liệu không phân tách tuyến tính.</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Pr>
        <w:drawing>
          <wp:inline distB="114300" distT="114300" distL="114300" distR="114300">
            <wp:extent cx="5759775" cy="3606800"/>
            <wp:effectExtent b="0" l="0" r="0" t="0"/>
            <wp:docPr id="1049"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5977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Pr>
        <w:drawing>
          <wp:inline distB="114300" distT="114300" distL="114300" distR="114300">
            <wp:extent cx="5759775" cy="2654300"/>
            <wp:effectExtent b="0" l="0" r="0" t="0"/>
            <wp:docPr id="105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5977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Pr>
        <w:drawing>
          <wp:inline distB="114300" distT="114300" distL="114300" distR="114300">
            <wp:extent cx="5759775" cy="1828800"/>
            <wp:effectExtent b="0" l="0" r="0" t="0"/>
            <wp:docPr id="103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597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tl w:val="0"/>
        </w:rPr>
        <w:t xml:space="preserve">Việc sử dụng hàm Kernel ở đây sẽ giúp giảm được công số tính từng hàm \PhiΦ và tích vô hướng giữa chúng. Nó có thể tính được cho bất kì không gian nào rất hiệu quả. Kể cả các không gian với số chiều vô hạn. Bởi nó chỉ cần tính tích vô hương giữa các điểm dữ liệu mà thôi.</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u w:val="single"/>
        </w:rPr>
      </w:pPr>
      <w:r w:rsidDel="00000000" w:rsidR="00000000" w:rsidRPr="00000000">
        <w:rPr>
          <w:color w:val="1b1b1b"/>
          <w:sz w:val="26"/>
          <w:szCs w:val="26"/>
          <w:highlight w:val="white"/>
          <w:u w:val="single"/>
          <w:rtl w:val="0"/>
        </w:rPr>
        <w:t xml:space="preserve">2.3.1.2 Ưu nhược điểm</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720" w:firstLine="0"/>
        <w:jc w:val="both"/>
        <w:rPr>
          <w:i w:val="1"/>
          <w:color w:val="1b1b1b"/>
          <w:sz w:val="26"/>
          <w:szCs w:val="26"/>
          <w:highlight w:val="white"/>
        </w:rPr>
      </w:pPr>
      <w:r w:rsidDel="00000000" w:rsidR="00000000" w:rsidRPr="00000000">
        <w:rPr>
          <w:i w:val="1"/>
          <w:color w:val="1b1b1b"/>
          <w:sz w:val="26"/>
          <w:szCs w:val="26"/>
          <w:highlight w:val="white"/>
          <w:rtl w:val="0"/>
        </w:rPr>
        <w:t xml:space="preserve">Ưu điểm: </w:t>
      </w:r>
    </w:p>
    <w:p w:rsidR="00000000" w:rsidDel="00000000" w:rsidP="00000000" w:rsidRDefault="00000000" w:rsidRPr="00000000" w14:paraId="00000094">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0" w:afterAutospacing="0" w:before="320" w:line="360" w:lineRule="auto"/>
        <w:ind w:left="720" w:hanging="360"/>
        <w:jc w:val="both"/>
        <w:rPr>
          <w:color w:val="1b1b1b"/>
          <w:sz w:val="26"/>
          <w:szCs w:val="26"/>
          <w:highlight w:val="white"/>
        </w:rPr>
      </w:pPr>
      <w:r w:rsidDel="00000000" w:rsidR="00000000" w:rsidRPr="00000000">
        <w:rPr>
          <w:color w:val="1b1b1b"/>
          <w:sz w:val="26"/>
          <w:szCs w:val="26"/>
          <w:highlight w:val="white"/>
          <w:rtl w:val="0"/>
        </w:rPr>
        <w:t xml:space="preserve">Xử lý trên không gian số chiều cao: SVM là một công cụ tính toán hiệu quả trong không gian chiều cao, trong đó đặc biệt áp dụng cho các bài toán phân loại văn bản và phân tích quan điểm nơi chiều có thể cực kỳ lớn.</w:t>
      </w:r>
    </w:p>
    <w:p w:rsidR="00000000" w:rsidDel="00000000" w:rsidP="00000000" w:rsidRDefault="00000000" w:rsidRPr="00000000" w14:paraId="00000095">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0" w:afterAutospacing="0" w:before="0" w:beforeAutospacing="0" w:line="360" w:lineRule="auto"/>
        <w:ind w:left="720" w:hanging="360"/>
        <w:jc w:val="both"/>
        <w:rPr>
          <w:color w:val="1b1b1b"/>
          <w:sz w:val="26"/>
          <w:szCs w:val="26"/>
          <w:highlight w:val="white"/>
        </w:rPr>
      </w:pPr>
      <w:r w:rsidDel="00000000" w:rsidR="00000000" w:rsidRPr="00000000">
        <w:rPr>
          <w:color w:val="1b1b1b"/>
          <w:sz w:val="26"/>
          <w:szCs w:val="26"/>
          <w:highlight w:val="white"/>
          <w:rtl w:val="0"/>
        </w:rPr>
        <w:t xml:space="preserve">Tiết kiệm bộ nhớ: Do chỉ có một tập hợp con của các điểm được sử dụng trong quá trình huấn luyện và ra quyết định thực tế cho các điểm dữ liệu mới nên chỉ có những điểm cần thiết mới được lưu trữ trong bộ nhớ khi ra quyết định.</w:t>
      </w:r>
    </w:p>
    <w:p w:rsidR="00000000" w:rsidDel="00000000" w:rsidP="00000000" w:rsidRDefault="00000000" w:rsidRPr="00000000" w14:paraId="00000096">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0" w:beforeAutospacing="0" w:line="360" w:lineRule="auto"/>
        <w:ind w:left="720" w:hanging="360"/>
        <w:jc w:val="both"/>
        <w:rPr>
          <w:color w:val="1b1b1b"/>
          <w:sz w:val="26"/>
          <w:szCs w:val="26"/>
          <w:highlight w:val="white"/>
        </w:rPr>
      </w:pPr>
      <w:r w:rsidDel="00000000" w:rsidR="00000000" w:rsidRPr="00000000">
        <w:rPr>
          <w:color w:val="1b1b1b"/>
          <w:sz w:val="26"/>
          <w:szCs w:val="26"/>
          <w:highlight w:val="white"/>
          <w:rtl w:val="0"/>
        </w:rPr>
        <w:t xml:space="preserve">Tính linh hoạt - phân lớp thường là phi tuyến tính. Khả năng áp dụng Kernel mới cho phép linh động giữa các phương pháp tuyến tính và phi tuyến tính từ đó khiến cho hiệu suất phân loại lớn hơn.</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720" w:firstLine="0"/>
        <w:jc w:val="both"/>
        <w:rPr>
          <w:i w:val="1"/>
          <w:color w:val="1b1b1b"/>
          <w:sz w:val="26"/>
          <w:szCs w:val="26"/>
          <w:highlight w:val="white"/>
        </w:rPr>
      </w:pPr>
      <w:r w:rsidDel="00000000" w:rsidR="00000000" w:rsidRPr="00000000">
        <w:rPr>
          <w:i w:val="1"/>
          <w:color w:val="1b1b1b"/>
          <w:sz w:val="26"/>
          <w:szCs w:val="26"/>
          <w:highlight w:val="white"/>
          <w:rtl w:val="0"/>
        </w:rPr>
        <w:t xml:space="preserve">Nhược điểm:</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720" w:firstLine="0"/>
        <w:jc w:val="both"/>
        <w:rPr>
          <w:color w:val="1b1b1b"/>
          <w:sz w:val="26"/>
          <w:szCs w:val="26"/>
          <w:highlight w:val="white"/>
        </w:rPr>
      </w:pPr>
      <w:r w:rsidDel="00000000" w:rsidR="00000000" w:rsidRPr="00000000">
        <w:rPr>
          <w:color w:val="1b1b1b"/>
          <w:sz w:val="26"/>
          <w:szCs w:val="26"/>
          <w:highlight w:val="white"/>
          <w:rtl w:val="0"/>
        </w:rPr>
        <w:t xml:space="preserve">- Bài toán số chiều cao: Trong trường hợp số lượng thuộc tính (p) của tập dữ liệu lớn hơn rất nhiều so với số lượng dữ liệu (n) thì SVM cho kết quả khá tồi.</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720" w:firstLine="0"/>
        <w:jc w:val="both"/>
        <w:rPr>
          <w:color w:val="1b1b1b"/>
          <w:sz w:val="26"/>
          <w:szCs w:val="26"/>
          <w:highlight w:val="white"/>
        </w:rPr>
      </w:pPr>
      <w:r w:rsidDel="00000000" w:rsidR="00000000" w:rsidRPr="00000000">
        <w:rPr>
          <w:color w:val="1b1b1b"/>
          <w:sz w:val="26"/>
          <w:szCs w:val="26"/>
          <w:highlight w:val="white"/>
          <w:rtl w:val="0"/>
        </w:rPr>
        <w:t xml:space="preserve">- Chưa thể hiện rõ tính xác suất: Việc phân lớp của SVM chỉ là việc cố gắng tách các đối tượng vào hai lớp được phân tách bởi siêu phẳng SVM.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720" w:firstLine="0"/>
        <w:jc w:val="both"/>
        <w:rPr>
          <w:color w:val="1b1b1b"/>
          <w:sz w:val="26"/>
          <w:szCs w:val="26"/>
          <w:highlight w:val="white"/>
        </w:rPr>
      </w:pPr>
      <w:r w:rsidDel="00000000" w:rsidR="00000000" w:rsidRPr="00000000">
        <w:rPr>
          <w:color w:val="1b1b1b"/>
          <w:sz w:val="26"/>
          <w:szCs w:val="26"/>
          <w:highlight w:val="white"/>
          <w:rtl w:val="0"/>
        </w:rPr>
        <w:t xml:space="preserve">=&gt;Điều này chưa giải thích được xác suất xuất hiện của một thành viên trong một nhóm là như thế nào.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720" w:firstLine="0"/>
        <w:jc w:val="both"/>
        <w:rPr>
          <w:color w:val="1b1b1b"/>
          <w:sz w:val="26"/>
          <w:szCs w:val="26"/>
          <w:highlight w:val="white"/>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720" w:firstLine="0"/>
        <w:jc w:val="both"/>
        <w:rPr>
          <w:color w:val="1b1b1b"/>
          <w:sz w:val="26"/>
          <w:szCs w:val="26"/>
          <w:highlight w:val="white"/>
        </w:rPr>
      </w:pPr>
      <w:r w:rsidDel="00000000" w:rsidR="00000000" w:rsidRPr="00000000">
        <w:rPr>
          <w:rtl w:val="0"/>
        </w:rPr>
      </w:r>
    </w:p>
    <w:p w:rsidR="00000000" w:rsidDel="00000000" w:rsidP="00000000" w:rsidRDefault="00000000" w:rsidRPr="00000000" w14:paraId="000000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20" w:before="320" w:line="360" w:lineRule="auto"/>
        <w:jc w:val="both"/>
        <w:rPr>
          <w:i w:val="1"/>
          <w:color w:val="1b1b1b"/>
          <w:highlight w:val="white"/>
        </w:rPr>
      </w:pPr>
      <w:bookmarkStart w:colFirst="0" w:colLast="0" w:name="_heading=h.3qm83j3dpmj6" w:id="1"/>
      <w:bookmarkEnd w:id="1"/>
      <w:r w:rsidDel="00000000" w:rsidR="00000000" w:rsidRPr="00000000">
        <w:rPr>
          <w:i w:val="1"/>
          <w:color w:val="1b1b1b"/>
          <w:highlight w:val="white"/>
          <w:rtl w:val="0"/>
        </w:rPr>
        <w:t xml:space="preserve">2.3.2 Phương pháp hiện đại</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240" w:before="240" w:line="360" w:lineRule="auto"/>
        <w:jc w:val="both"/>
        <w:rPr>
          <w:color w:val="1b1b1b"/>
          <w:sz w:val="26"/>
          <w:szCs w:val="26"/>
          <w:highlight w:val="white"/>
        </w:rPr>
      </w:pPr>
      <w:r w:rsidDel="00000000" w:rsidR="00000000" w:rsidRPr="00000000">
        <w:rPr>
          <w:color w:val="1b1b1b"/>
          <w:sz w:val="26"/>
          <w:szCs w:val="26"/>
          <w:highlight w:val="white"/>
          <w:rtl w:val="0"/>
        </w:rPr>
        <w:t xml:space="preserve">Trong phần này, sẽ mô tả các bước chính phổ biến trong hệ thống nhận dạng cảm xúc qua khuôn mặt thực hiện qua các giai đoạn: tiền xử lý, phân lớp sử dụng học sâu. Những năm gần đây, học sâu có độ chính xác hơn phương pháp truyền thống vì nó không phải qua bước trích xuất các đặc trưng một cách tường minh, nó sẽ thực hiện đi kèm với phương pháp phân loại.</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240" w:before="240" w:line="360" w:lineRule="auto"/>
        <w:jc w:val="both"/>
        <w:rPr>
          <w:i w:val="1"/>
          <w:color w:val="1b1b1b"/>
          <w:sz w:val="26"/>
          <w:szCs w:val="26"/>
          <w:highlight w:val="white"/>
        </w:rPr>
      </w:pPr>
      <w:r w:rsidDel="00000000" w:rsidR="00000000" w:rsidRPr="00000000">
        <w:rPr>
          <w:color w:val="1b1b1b"/>
          <w:sz w:val="26"/>
          <w:szCs w:val="26"/>
          <w:highlight w:val="white"/>
          <w:rtl w:val="0"/>
        </w:rPr>
        <w:t xml:space="preserve">  </w:t>
      </w:r>
      <w:r w:rsidDel="00000000" w:rsidR="00000000" w:rsidRPr="00000000">
        <w:rPr>
          <w:i w:val="1"/>
          <w:color w:val="1b1b1b"/>
          <w:sz w:val="26"/>
          <w:szCs w:val="26"/>
          <w:highlight w:val="white"/>
          <w:rtl w:val="0"/>
        </w:rPr>
        <w:t xml:space="preserve">   2.3.2.1.Bài toán</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tl w:val="0"/>
        </w:rPr>
        <w:t xml:space="preserve">     Convolutional Neural Network (CNN hoặc ConvNet) : Mạng nơ ron tích tụ.</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tl w:val="0"/>
        </w:rPr>
        <w:t xml:space="preserve">   Đây được xem là một trong những mô hình của Deep Learning – tập hợp các thuật    toán để có mô hình dữ liệu trừu tượng hóa ở mức cao bằng cách sử dụng nhiều lớp xử lý cấu trúc phức tạp.</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 </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tl w:val="0"/>
        </w:rPr>
        <w:t xml:space="preserve">=&gt; CNN là một lớp của mạng nơ-ron sâu , được áp dụng phổ biến nhất để phân tích hình ảnh trực quan.</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i w:val="1"/>
          <w:color w:val="1b1b1b"/>
          <w:sz w:val="26"/>
          <w:szCs w:val="26"/>
          <w:highlight w:val="white"/>
          <w:rtl w:val="0"/>
        </w:rPr>
        <w:t xml:space="preserve">-Tiền xử lý</w:t>
      </w:r>
      <w:r w:rsidDel="00000000" w:rsidR="00000000" w:rsidRPr="00000000">
        <w:rPr>
          <w:color w:val="1b1b1b"/>
          <w:sz w:val="26"/>
          <w:szCs w:val="26"/>
          <w:highlight w:val="white"/>
          <w:rtl w:val="0"/>
        </w:rPr>
        <w:t xml:space="preserve"> :Căn chỉnh khuôn mặt để phát hiện khuôn mặt, tăng dữ liệu hình ảnh đảm bảo đủ dữ liệu training, cuối cùng là chuẩn hóa dữ liệu khuôn mặt. Sử dụng các phương pháp CNN, DBN, DAE, RNN, GAN...</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i w:val="1"/>
          <w:color w:val="1b1b1b"/>
          <w:sz w:val="26"/>
          <w:szCs w:val="26"/>
          <w:highlight w:val="white"/>
          <w:rtl w:val="0"/>
        </w:rPr>
        <w:t xml:space="preserve">- Phân lớp sử dụng học sâu:</w:t>
      </w:r>
      <w:r w:rsidDel="00000000" w:rsidR="00000000" w:rsidRPr="00000000">
        <w:rPr>
          <w:color w:val="1b1b1b"/>
          <w:sz w:val="26"/>
          <w:szCs w:val="26"/>
          <w:highlight w:val="white"/>
          <w:rtl w:val="0"/>
        </w:rPr>
        <w:t xml:space="preserve"> Deep learning có thể thực hiện FER theo cách từ đầu đến cuối. Một lớp mất được thêm vào cuối mạng để điều chỉnh lỗi lan truyền ngược, sau đó xác suất dự đoán của từng mẫu có thể được mạng trực tiếp xuất ra.</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Pr>
        <w:drawing>
          <wp:inline distB="114300" distT="114300" distL="114300" distR="114300">
            <wp:extent cx="5759775" cy="2641600"/>
            <wp:effectExtent b="0" l="0" r="0" t="0"/>
            <wp:docPr id="103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597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30"/>
          <w:szCs w:val="30"/>
          <w:highlight w:val="white"/>
          <w:rtl w:val="0"/>
        </w:rPr>
        <w:t xml:space="preserve">                            </w:t>
      </w:r>
      <w:r w:rsidDel="00000000" w:rsidR="00000000" w:rsidRPr="00000000">
        <w:rPr>
          <w:color w:val="1b1b1b"/>
          <w:sz w:val="26"/>
          <w:szCs w:val="26"/>
          <w:highlight w:val="white"/>
          <w:rtl w:val="0"/>
        </w:rPr>
        <w:t xml:space="preserve"> Mô hình deep learning nhận dạng cảm xúc</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tl w:val="0"/>
        </w:rPr>
        <w:t xml:space="preserve">Mạng CNN có kiến trúc gồm 3 layer cơ bản:</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tl w:val="0"/>
        </w:rPr>
        <w:t xml:space="preserve">-Convolution layer</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tl w:val="0"/>
        </w:rPr>
        <w:t xml:space="preserve">- Pooling layer</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tl w:val="0"/>
        </w:rPr>
        <w:t xml:space="preserve">-Fully Connected layer</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Pr>
        <w:drawing>
          <wp:inline distB="114300" distT="114300" distL="114300" distR="114300">
            <wp:extent cx="5759775" cy="4876800"/>
            <wp:effectExtent b="0" l="0" r="0" t="0"/>
            <wp:docPr id="104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5977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                                     Mô hình các lớp trong CNN</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8"/>
          <w:szCs w:val="28"/>
          <w:highlight w:val="white"/>
          <w:u w:val="single"/>
        </w:rPr>
      </w:pPr>
      <w:r w:rsidDel="00000000" w:rsidR="00000000" w:rsidRPr="00000000">
        <w:rPr>
          <w:color w:val="1b1b1b"/>
          <w:sz w:val="28"/>
          <w:szCs w:val="28"/>
          <w:highlight w:val="white"/>
          <w:u w:val="single"/>
          <w:rtl w:val="0"/>
        </w:rPr>
        <w:t xml:space="preserve">2.3.2.2 Các khái niệm :</w:t>
      </w:r>
    </w:p>
    <w:p w:rsidR="00000000" w:rsidDel="00000000" w:rsidP="00000000" w:rsidRDefault="00000000" w:rsidRPr="00000000" w14:paraId="000000A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20" w:line="360" w:lineRule="auto"/>
        <w:jc w:val="both"/>
        <w:rPr>
          <w:b w:val="0"/>
          <w:color w:val="1b1b1b"/>
          <w:sz w:val="26"/>
          <w:szCs w:val="26"/>
          <w:highlight w:val="white"/>
        </w:rPr>
      </w:pPr>
      <w:bookmarkStart w:colFirst="0" w:colLast="0" w:name="_heading=h.ouuxvdhb02nq" w:id="2"/>
      <w:bookmarkEnd w:id="2"/>
      <w:r w:rsidDel="00000000" w:rsidR="00000000" w:rsidRPr="00000000">
        <w:rPr>
          <w:b w:val="0"/>
          <w:color w:val="1b1b1b"/>
          <w:sz w:val="26"/>
          <w:szCs w:val="26"/>
          <w:highlight w:val="white"/>
          <w:rtl w:val="0"/>
        </w:rPr>
        <w:t xml:space="preserve">-</w:t>
      </w:r>
      <w:r w:rsidDel="00000000" w:rsidR="00000000" w:rsidRPr="00000000">
        <w:rPr>
          <w:b w:val="0"/>
          <w:color w:val="1b1b1b"/>
          <w:sz w:val="26"/>
          <w:szCs w:val="26"/>
          <w:highlight w:val="white"/>
          <w:rtl w:val="0"/>
        </w:rPr>
        <w:t xml:space="preserve">Lớp tích chập (Convolutional Layers)</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color w:val="1b1b1b"/>
          <w:sz w:val="26"/>
          <w:szCs w:val="26"/>
          <w:highlight w:val="white"/>
          <w:rtl w:val="0"/>
        </w:rPr>
        <w:t xml:space="preserve">Lớp tích chập được dùng để phát hiện và trích xuất đặc trưng - chi tiết của ảnh.</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20" w:before="120" w:line="360" w:lineRule="auto"/>
        <w:ind w:firstLine="160"/>
        <w:jc w:val="both"/>
        <w:rPr>
          <w:color w:val="404040"/>
          <w:sz w:val="26"/>
          <w:szCs w:val="26"/>
          <w:highlight w:val="white"/>
        </w:rPr>
      </w:pPr>
      <w:r w:rsidDel="00000000" w:rsidR="00000000" w:rsidRPr="00000000">
        <w:rPr>
          <w:color w:val="404040"/>
          <w:sz w:val="26"/>
          <w:szCs w:val="26"/>
          <w:highlight w:val="white"/>
          <w:rtl w:val="0"/>
        </w:rPr>
        <w:t xml:space="preserve">Note: Giống như các lớp ẩn khác, lớp tích chập lấy dữ liệu đầu vào, thực hiện các phép chuyển đổi để tạo ra dữ liệu đầu vào cho lớp kế tiếp (đầu ra của lớp này là đầu vào của lớp sau). Phép biến đổi được sử dụng là phép tính tích chập. Mỗi lớp tích chập chứa một hoặc nhiều bộ lọc - bộ phát hiện đặc trưng (</w:t>
      </w:r>
      <w:r w:rsidDel="00000000" w:rsidR="00000000" w:rsidRPr="00000000">
        <w:rPr>
          <w:b w:val="1"/>
          <w:color w:val="404040"/>
          <w:sz w:val="26"/>
          <w:szCs w:val="26"/>
          <w:highlight w:val="white"/>
          <w:rtl w:val="0"/>
        </w:rPr>
        <w:t xml:space="preserve">filter - feature detector</w:t>
      </w:r>
      <w:r w:rsidDel="00000000" w:rsidR="00000000" w:rsidRPr="00000000">
        <w:rPr>
          <w:color w:val="404040"/>
          <w:sz w:val="26"/>
          <w:szCs w:val="26"/>
          <w:highlight w:val="white"/>
          <w:rtl w:val="0"/>
        </w:rPr>
        <w:t xml:space="preserve">) cho phép phát hiện và trích xuất những đặc trưng khác nhau của ảnh.</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720" w:right="720" w:firstLine="0"/>
        <w:jc w:val="both"/>
        <w:rPr>
          <w:i w:val="1"/>
          <w:color w:val="1b1b1b"/>
          <w:sz w:val="26"/>
          <w:szCs w:val="26"/>
          <w:highlight w:val="white"/>
        </w:rPr>
      </w:pPr>
      <w:r w:rsidDel="00000000" w:rsidR="00000000" w:rsidRPr="00000000">
        <w:rPr>
          <w:b w:val="1"/>
          <w:i w:val="1"/>
          <w:color w:val="1b1b1b"/>
          <w:sz w:val="26"/>
          <w:szCs w:val="26"/>
          <w:highlight w:val="white"/>
          <w:rtl w:val="0"/>
        </w:rPr>
        <w:t xml:space="preserve">*Đặc trưng</w:t>
      </w:r>
      <w:r w:rsidDel="00000000" w:rsidR="00000000" w:rsidRPr="00000000">
        <w:rPr>
          <w:i w:val="1"/>
          <w:color w:val="1b1b1b"/>
          <w:sz w:val="26"/>
          <w:szCs w:val="26"/>
          <w:highlight w:val="white"/>
          <w:rtl w:val="0"/>
        </w:rPr>
        <w:t xml:space="preserve"> của ảnh là gì? Đặc trưng ảnh là những chi tiết xuất hiện trong ảnh, từ đơn giản như cạnh, hình khối, chữ viết tới phức tạp như mắt, mặt, chó, mèo, bàn, ghế, xe, đèn giao thông, v.v.. Bộ lọc phát hiện đặc trưng là bộ lọc giúp phát hiện và trích xuất các đặc trừng của ảnh, có thể là bộ lọc góc, cạnh, đường chéo, hình tròn, hình vuông, v.v.</w:t>
      </w:r>
    </w:p>
    <w:p w:rsidR="00000000" w:rsidDel="00000000" w:rsidP="00000000" w:rsidRDefault="00000000" w:rsidRPr="00000000" w14:paraId="000000B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20" w:line="360" w:lineRule="auto"/>
        <w:jc w:val="both"/>
        <w:rPr>
          <w:b w:val="0"/>
          <w:color w:val="404040"/>
          <w:sz w:val="26"/>
          <w:szCs w:val="26"/>
          <w:highlight w:val="white"/>
        </w:rPr>
      </w:pPr>
      <w:bookmarkStart w:colFirst="0" w:colLast="0" w:name="_heading=h.xqws2nhbr7dv" w:id="3"/>
      <w:bookmarkEnd w:id="3"/>
      <w:r w:rsidDel="00000000" w:rsidR="00000000" w:rsidRPr="00000000">
        <w:rPr>
          <w:b w:val="0"/>
          <w:color w:val="404040"/>
          <w:sz w:val="26"/>
          <w:szCs w:val="26"/>
          <w:highlight w:val="white"/>
          <w:rtl w:val="0"/>
        </w:rPr>
        <w:t xml:space="preserve">- Lớp Pooling</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20" w:before="120" w:line="360" w:lineRule="auto"/>
        <w:jc w:val="both"/>
        <w:rPr>
          <w:color w:val="404040"/>
          <w:sz w:val="26"/>
          <w:szCs w:val="26"/>
          <w:highlight w:val="white"/>
        </w:rPr>
      </w:pPr>
      <w:r w:rsidDel="00000000" w:rsidR="00000000" w:rsidRPr="00000000">
        <w:rPr>
          <w:color w:val="404040"/>
          <w:sz w:val="26"/>
          <w:szCs w:val="26"/>
          <w:highlight w:val="white"/>
          <w:rtl w:val="0"/>
        </w:rPr>
        <w:t xml:space="preserve">Lớp Pooling được sử dụng trong CNN để giảm kích thước đầu vào, tăng tốc độ tính toán và hiệu năng trong việc phát hiện các đặc trưng. Có nhiều hướng Pooling được sử dụng, trong đó phổ biến nhất là pooling theo giá trị cực đại (max pooling) và pooling theo giá trị trung bình (average pooling).</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240" w:before="240" w:line="360" w:lineRule="auto"/>
        <w:jc w:val="both"/>
        <w:rPr>
          <w:color w:val="212529"/>
          <w:sz w:val="26"/>
          <w:szCs w:val="26"/>
          <w:highlight w:val="white"/>
        </w:rPr>
      </w:pPr>
      <w:r w:rsidDel="00000000" w:rsidR="00000000" w:rsidRPr="00000000">
        <w:rPr>
          <w:color w:val="212529"/>
          <w:sz w:val="26"/>
          <w:szCs w:val="26"/>
          <w:highlight w:val="white"/>
          <w:rtl w:val="0"/>
        </w:rPr>
        <w:t xml:space="preserve">- Làm giảm kích thước không gian của đặc trứng với mục đích chính là giảm số lượng tham số và khối lượng tính toán trong network.</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240" w:before="240" w:line="360" w:lineRule="auto"/>
        <w:jc w:val="both"/>
        <w:rPr>
          <w:color w:val="212529"/>
          <w:sz w:val="26"/>
          <w:szCs w:val="26"/>
          <w:highlight w:val="white"/>
        </w:rPr>
      </w:pPr>
      <w:r w:rsidDel="00000000" w:rsidR="00000000" w:rsidRPr="00000000">
        <w:rPr>
          <w:color w:val="212529"/>
          <w:sz w:val="26"/>
          <w:szCs w:val="26"/>
          <w:highlight w:val="white"/>
          <w:rtl w:val="0"/>
        </w:rPr>
        <w:t xml:space="preserve">Pooling layer hoạt động trên từng feuture map độc lập với nhau. Hướng tiếp cận phổ biến là max pooling</w:t>
      </w:r>
    </w:p>
    <w:p w:rsidR="00000000" w:rsidDel="00000000" w:rsidP="00000000" w:rsidRDefault="00000000" w:rsidRPr="00000000" w14:paraId="000000B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20" w:before="240" w:line="360" w:lineRule="auto"/>
        <w:jc w:val="both"/>
        <w:rPr>
          <w:b w:val="0"/>
          <w:i w:val="1"/>
          <w:color w:val="212529"/>
          <w:sz w:val="30"/>
          <w:szCs w:val="30"/>
          <w:highlight w:val="white"/>
        </w:rPr>
      </w:pPr>
      <w:bookmarkStart w:colFirst="0" w:colLast="0" w:name="_heading=h.wpp3k3x3eue" w:id="4"/>
      <w:bookmarkEnd w:id="4"/>
      <w:r w:rsidDel="00000000" w:rsidR="00000000" w:rsidRPr="00000000">
        <w:rPr>
          <w:b w:val="0"/>
          <w:i w:val="1"/>
          <w:color w:val="404040"/>
          <w:sz w:val="26"/>
          <w:szCs w:val="26"/>
          <w:highlight w:val="white"/>
          <w:rtl w:val="0"/>
        </w:rPr>
        <w:t xml:space="preserve">* Pooling theo giá trị cực đại (Max pooling)</w:t>
      </w: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240" w:before="240" w:line="360" w:lineRule="auto"/>
        <w:jc w:val="both"/>
        <w:rPr>
          <w:color w:val="212529"/>
          <w:highlight w:val="white"/>
        </w:rPr>
      </w:pPr>
      <w:r w:rsidDel="00000000" w:rsidR="00000000" w:rsidRPr="00000000">
        <w:rPr>
          <w:color w:val="212529"/>
          <w:highlight w:val="white"/>
        </w:rPr>
        <w:drawing>
          <wp:inline distB="114300" distT="114300" distL="114300" distR="114300">
            <wp:extent cx="5759775" cy="3340100"/>
            <wp:effectExtent b="0" l="0" r="0" t="0"/>
            <wp:docPr id="1048"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5977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720" w:right="720" w:firstLine="0"/>
        <w:jc w:val="both"/>
        <w:rPr>
          <w:i w:val="1"/>
          <w:color w:val="212529"/>
          <w:sz w:val="22"/>
          <w:szCs w:val="22"/>
          <w:highlight w:val="white"/>
        </w:rPr>
      </w:pPr>
      <w:r w:rsidDel="00000000" w:rsidR="00000000" w:rsidRPr="00000000">
        <w:rPr>
          <w:i w:val="1"/>
          <w:color w:val="212529"/>
          <w:sz w:val="22"/>
          <w:szCs w:val="22"/>
          <w:highlight w:val="white"/>
          <w:rtl w:val="0"/>
        </w:rPr>
        <w:t xml:space="preserve">Ví dụ </w:t>
      </w:r>
      <w:r w:rsidDel="00000000" w:rsidR="00000000" w:rsidRPr="00000000">
        <w:rPr>
          <w:b w:val="1"/>
          <w:i w:val="1"/>
          <w:color w:val="212529"/>
          <w:sz w:val="22"/>
          <w:szCs w:val="22"/>
          <w:highlight w:val="white"/>
          <w:rtl w:val="0"/>
        </w:rPr>
        <w:t xml:space="preserve">pooling theo giá trị cực đại</w:t>
      </w:r>
      <w:r w:rsidDel="00000000" w:rsidR="00000000" w:rsidRPr="00000000">
        <w:rPr>
          <w:i w:val="1"/>
          <w:color w:val="212529"/>
          <w:sz w:val="22"/>
          <w:szCs w:val="22"/>
          <w:highlight w:val="white"/>
          <w:rtl w:val="0"/>
        </w:rPr>
        <w:t xml:space="preserve">. Bộ lọc kích thước </w:t>
      </w:r>
      <w:r w:rsidDel="00000000" w:rsidR="00000000" w:rsidRPr="00000000">
        <w:rPr>
          <w:b w:val="1"/>
          <w:i w:val="1"/>
          <w:color w:val="212529"/>
          <w:sz w:val="22"/>
          <w:szCs w:val="22"/>
          <w:highlight w:val="white"/>
          <w:rtl w:val="0"/>
        </w:rPr>
        <w:t xml:space="preserve">2</w:t>
      </w:r>
      <w:r w:rsidDel="00000000" w:rsidR="00000000" w:rsidRPr="00000000">
        <w:rPr>
          <w:i w:val="1"/>
          <w:color w:val="212529"/>
          <w:sz w:val="22"/>
          <w:szCs w:val="22"/>
          <w:highlight w:val="white"/>
          <w:rtl w:val="0"/>
        </w:rPr>
        <w:t xml:space="preserve">x</w:t>
      </w:r>
      <w:r w:rsidDel="00000000" w:rsidR="00000000" w:rsidRPr="00000000">
        <w:rPr>
          <w:b w:val="1"/>
          <w:i w:val="1"/>
          <w:color w:val="212529"/>
          <w:sz w:val="22"/>
          <w:szCs w:val="22"/>
          <w:highlight w:val="white"/>
          <w:rtl w:val="0"/>
        </w:rPr>
        <w:t xml:space="preserve">2</w:t>
      </w:r>
      <w:r w:rsidDel="00000000" w:rsidR="00000000" w:rsidRPr="00000000">
        <w:rPr>
          <w:i w:val="1"/>
          <w:color w:val="212529"/>
          <w:sz w:val="22"/>
          <w:szCs w:val="22"/>
          <w:highlight w:val="white"/>
          <w:rtl w:val="0"/>
        </w:rPr>
        <w:t xml:space="preserve"> trượt trên ma trận đầu vào 2 hàng/ cột trong mỗi bước nhảy (</w:t>
      </w:r>
      <w:r w:rsidDel="00000000" w:rsidR="00000000" w:rsidRPr="00000000">
        <w:rPr>
          <w:b w:val="1"/>
          <w:i w:val="1"/>
          <w:color w:val="212529"/>
          <w:sz w:val="22"/>
          <w:szCs w:val="22"/>
          <w:highlight w:val="white"/>
          <w:rtl w:val="0"/>
        </w:rPr>
        <w:t xml:space="preserve">s = 2</w:t>
      </w:r>
      <w:r w:rsidDel="00000000" w:rsidR="00000000" w:rsidRPr="00000000">
        <w:rPr>
          <w:i w:val="1"/>
          <w:color w:val="212529"/>
          <w:sz w:val="22"/>
          <w:szCs w:val="22"/>
          <w:highlight w:val="white"/>
          <w:rtl w:val="0"/>
        </w:rPr>
        <w:t xml:space="preserve">) và chia nó thành những vùng khác nhau. Mỗi ô trong ma trận đầu ra lấy giá trị lớn nhất của vùng tương ứng.</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1080" w:hanging="360"/>
        <w:jc w:val="both"/>
        <w:rPr>
          <w:color w:val="404040"/>
          <w:sz w:val="26"/>
          <w:szCs w:val="26"/>
          <w:highlight w:val="white"/>
        </w:rPr>
      </w:pPr>
      <w:r w:rsidDel="00000000" w:rsidR="00000000" w:rsidRPr="00000000">
        <w:rPr>
          <w:color w:val="404040"/>
          <w:sz w:val="26"/>
          <w:szCs w:val="26"/>
          <w:highlight w:val="white"/>
          <w:rtl w:val="0"/>
        </w:rPr>
        <w:t xml:space="preserve">· Có hai siêu tham số </w:t>
      </w:r>
      <w:r w:rsidDel="00000000" w:rsidR="00000000" w:rsidRPr="00000000">
        <w:rPr>
          <w:b w:val="1"/>
          <w:color w:val="404040"/>
          <w:sz w:val="26"/>
          <w:szCs w:val="26"/>
          <w:highlight w:val="white"/>
          <w:rtl w:val="0"/>
        </w:rPr>
        <w:t xml:space="preserve">hyperparameter</w:t>
      </w:r>
      <w:r w:rsidDel="00000000" w:rsidR="00000000" w:rsidRPr="00000000">
        <w:rPr>
          <w:color w:val="404040"/>
          <w:sz w:val="26"/>
          <w:szCs w:val="26"/>
          <w:highlight w:val="white"/>
          <w:rtl w:val="0"/>
        </w:rPr>
        <w:t xml:space="preserve">s (kích thước của bộ lọc ff và giá trị bước sải ss) tuy nhiên không có tham số cần huấn luyện trong lớp Max Pooling.</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1080" w:hanging="360"/>
        <w:jc w:val="both"/>
        <w:rPr>
          <w:color w:val="404040"/>
          <w:sz w:val="26"/>
          <w:szCs w:val="26"/>
          <w:highlight w:val="white"/>
        </w:rPr>
      </w:pPr>
      <w:r w:rsidDel="00000000" w:rsidR="00000000" w:rsidRPr="00000000">
        <w:rPr>
          <w:color w:val="404040"/>
          <w:sz w:val="26"/>
          <w:szCs w:val="26"/>
          <w:highlight w:val="white"/>
          <w:rtl w:val="0"/>
        </w:rPr>
        <w:t xml:space="preserve">· Công thức tính kích thước ma trận ra không đổi: ⌊n+2p−fs+1⌋⌊n+2p−fs+1⌋</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1080" w:hanging="360"/>
        <w:jc w:val="both"/>
        <w:rPr>
          <w:color w:val="404040"/>
          <w:sz w:val="26"/>
          <w:szCs w:val="26"/>
          <w:highlight w:val="white"/>
        </w:rPr>
      </w:pPr>
      <w:r w:rsidDel="00000000" w:rsidR="00000000" w:rsidRPr="00000000">
        <w:rPr>
          <w:color w:val="404040"/>
          <w:sz w:val="26"/>
          <w:szCs w:val="26"/>
          <w:highlight w:val="white"/>
          <w:rtl w:val="0"/>
        </w:rPr>
        <w:t xml:space="preserve">· Với đầu vào là ma trận khối, việc tính toán trên các kênh được thực hiện độc lập.</w:t>
      </w:r>
    </w:p>
    <w:p w:rsidR="00000000" w:rsidDel="00000000" w:rsidP="00000000" w:rsidRDefault="00000000" w:rsidRPr="00000000" w14:paraId="000000B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20" w:before="240" w:line="360" w:lineRule="auto"/>
        <w:jc w:val="both"/>
        <w:rPr>
          <w:b w:val="0"/>
          <w:i w:val="1"/>
          <w:color w:val="404040"/>
          <w:sz w:val="26"/>
          <w:szCs w:val="26"/>
          <w:highlight w:val="white"/>
        </w:rPr>
      </w:pPr>
      <w:bookmarkStart w:colFirst="0" w:colLast="0" w:name="_heading=h.7juis3aoho0k" w:id="5"/>
      <w:bookmarkEnd w:id="5"/>
      <w:r w:rsidDel="00000000" w:rsidR="00000000" w:rsidRPr="00000000">
        <w:rPr>
          <w:b w:val="0"/>
          <w:i w:val="1"/>
          <w:color w:val="404040"/>
          <w:sz w:val="26"/>
          <w:szCs w:val="26"/>
          <w:highlight w:val="white"/>
          <w:rtl w:val="0"/>
        </w:rPr>
        <w:t xml:space="preserve">*Pooling theo giá trị trung bình (Average Pooling)</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20" w:before="120" w:line="360" w:lineRule="auto"/>
        <w:jc w:val="both"/>
        <w:rPr>
          <w:color w:val="404040"/>
          <w:sz w:val="26"/>
          <w:szCs w:val="26"/>
        </w:rPr>
      </w:pPr>
      <w:r w:rsidDel="00000000" w:rsidR="00000000" w:rsidRPr="00000000">
        <w:rPr>
          <w:color w:val="404040"/>
          <w:sz w:val="26"/>
          <w:szCs w:val="26"/>
          <w:highlight w:val="white"/>
          <w:rtl w:val="0"/>
        </w:rPr>
        <w:t xml:space="preserve">Thay vì lấy giá trị cực đại, pooling theo giá trị trung bình lấy trung bình của tất cả các giá trị trong vùng bị bao phủ bởi bộ lọc khi nó trượt trên ma trận đầu vào. Tuy nhiên </w:t>
      </w:r>
      <w:r w:rsidDel="00000000" w:rsidR="00000000" w:rsidRPr="00000000">
        <w:rPr>
          <w:color w:val="404040"/>
          <w:sz w:val="26"/>
          <w:szCs w:val="26"/>
          <w:rtl w:val="0"/>
        </w:rPr>
        <w:t xml:space="preserve">pooling theo giá trị trung bình rất ít khi được sử dụng, hầu hết các CNNs hiện nay sử dụng pooling theo giá trị cực đại</w:t>
      </w:r>
      <w:r w:rsidDel="00000000" w:rsidR="00000000" w:rsidRPr="00000000">
        <w:rPr>
          <w:color w:val="404040"/>
          <w:sz w:val="26"/>
          <w:szCs w:val="26"/>
          <w:rtl w:val="0"/>
        </w:rPr>
        <w:t xml:space="preserve">.</w:t>
      </w:r>
    </w:p>
    <w:p w:rsidR="00000000" w:rsidDel="00000000" w:rsidP="00000000" w:rsidRDefault="00000000" w:rsidRPr="00000000" w14:paraId="000000B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0" w:line="360" w:lineRule="auto"/>
        <w:ind w:left="0" w:firstLine="0"/>
        <w:jc w:val="both"/>
        <w:rPr>
          <w:b w:val="0"/>
          <w:color w:val="212529"/>
          <w:sz w:val="26"/>
          <w:szCs w:val="26"/>
          <w:highlight w:val="white"/>
        </w:rPr>
      </w:pPr>
      <w:bookmarkStart w:colFirst="0" w:colLast="0" w:name="_heading=h.w67trm7i4qj8" w:id="6"/>
      <w:bookmarkEnd w:id="6"/>
      <w:r w:rsidDel="00000000" w:rsidR="00000000" w:rsidRPr="00000000">
        <w:rPr>
          <w:b w:val="0"/>
          <w:color w:val="212529"/>
          <w:sz w:val="26"/>
          <w:szCs w:val="26"/>
          <w:highlight w:val="white"/>
          <w:rtl w:val="0"/>
        </w:rPr>
        <w:t xml:space="preserve"> - Fullу connected laуer</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240" w:before="240" w:line="360" w:lineRule="auto"/>
        <w:jc w:val="both"/>
        <w:rPr>
          <w:color w:val="212529"/>
          <w:sz w:val="26"/>
          <w:szCs w:val="26"/>
          <w:highlight w:val="white"/>
        </w:rPr>
      </w:pPr>
      <w:r w:rsidDel="00000000" w:rsidR="00000000" w:rsidRPr="00000000">
        <w:rPr>
          <w:color w:val="212529"/>
          <w:sz w:val="26"/>
          <w:szCs w:val="26"/>
          <w:highlight w:val="white"/>
          <w:rtl w:val="0"/>
        </w:rPr>
        <w:t xml:space="preserve">Sau khi ảnh được truуền qua nhiều conᴠolutional laуer ᴠà pooling laуer thì model đã học được tương đối các đặc điểm của ảnh thì tenѕor của output của laуer cuối cùng ѕẽ được là phẳng thành ᴠector ᴠà đưa ᴠào một lớp được kết nối như một mạng nơ-ron. Với FC laуer được kết hợp ᴠới các tính năng lại ᴠới nhau để tạo ra một mô hình. Cuối cùng ѕử dụng ѕoftmaх hoặc ѕigmoid để phân loại đầu ra.</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240" w:before="240" w:line="360" w:lineRule="auto"/>
        <w:jc w:val="both"/>
        <w:rPr>
          <w:color w:val="212529"/>
          <w:highlight w:val="white"/>
        </w:rPr>
      </w:pPr>
      <w:r w:rsidDel="00000000" w:rsidR="00000000" w:rsidRPr="00000000">
        <w:rPr>
          <w:color w:val="212529"/>
          <w:highlight w:val="white"/>
        </w:rPr>
        <w:drawing>
          <wp:inline distB="114300" distT="114300" distL="114300" distR="114300">
            <wp:extent cx="5759775" cy="3136900"/>
            <wp:effectExtent b="0" l="0" r="0" t="0"/>
            <wp:docPr id="103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5977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240" w:before="240" w:line="360" w:lineRule="auto"/>
        <w:jc w:val="both"/>
        <w:rPr>
          <w:color w:val="212529"/>
          <w:highlight w:val="white"/>
        </w:rPr>
      </w:pPr>
      <w:r w:rsidDel="00000000" w:rsidR="00000000" w:rsidRPr="00000000">
        <w:rPr>
          <w:color w:val="212529"/>
          <w:highlight w:val="white"/>
          <w:rtl w:val="0"/>
        </w:rPr>
        <w:t xml:space="preserve">                                                             Phân loại đầu ra</w:t>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2.3.2.3 Ưu nhược điểm</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color w:val="1b1b1b"/>
          <w:sz w:val="30"/>
          <w:szCs w:val="30"/>
          <w:highlight w:val="white"/>
          <w:rtl w:val="0"/>
        </w:rPr>
        <w:t xml:space="preserve">Ưu điểm:</w:t>
      </w:r>
    </w:p>
    <w:p w:rsidR="00000000" w:rsidDel="00000000" w:rsidP="00000000" w:rsidRDefault="00000000" w:rsidRPr="00000000" w14:paraId="000000C5">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0" w:afterAutospacing="0" w:before="320" w:line="360" w:lineRule="auto"/>
        <w:ind w:left="720" w:hanging="360"/>
        <w:jc w:val="both"/>
        <w:rPr>
          <w:color w:val="1b1b1b"/>
          <w:sz w:val="30"/>
          <w:szCs w:val="30"/>
          <w:highlight w:val="white"/>
          <w:u w:val="none"/>
        </w:rPr>
      </w:pPr>
      <w:r w:rsidDel="00000000" w:rsidR="00000000" w:rsidRPr="00000000">
        <w:rPr>
          <w:color w:val="1b1b1b"/>
          <w:sz w:val="30"/>
          <w:szCs w:val="30"/>
          <w:highlight w:val="white"/>
          <w:rtl w:val="0"/>
        </w:rPr>
        <w:t xml:space="preserve">Mỗi lớp tích chập chứa một hoặc nhiều bộ lọc - bộ phát hiện đặc trưng (filter - feature detector) cho phép phát hiện và trích xuất những đặc trưng khác nhau của ảnh.</w:t>
      </w:r>
    </w:p>
    <w:p w:rsidR="00000000" w:rsidDel="00000000" w:rsidP="00000000" w:rsidRDefault="00000000" w:rsidRPr="00000000" w14:paraId="000000C6">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0" w:afterAutospacing="0" w:before="0" w:beforeAutospacing="0" w:line="360" w:lineRule="auto"/>
        <w:ind w:left="720" w:hanging="360"/>
        <w:jc w:val="both"/>
        <w:rPr>
          <w:color w:val="1b1b1b"/>
          <w:sz w:val="30"/>
          <w:szCs w:val="30"/>
          <w:highlight w:val="white"/>
          <w:u w:val="none"/>
        </w:rPr>
      </w:pPr>
      <w:r w:rsidDel="00000000" w:rsidR="00000000" w:rsidRPr="00000000">
        <w:rPr>
          <w:color w:val="1b1b1b"/>
          <w:sz w:val="30"/>
          <w:szCs w:val="30"/>
          <w:highlight w:val="white"/>
          <w:rtl w:val="0"/>
        </w:rPr>
        <w:t xml:space="preserve">Chia sẻ tham số: Các tham số được dùng chung cho các vùng khác nhau cùng chứa nó trong việc tính toán giá trị đầu ra, từ đây số lượng tham số được giảm xuống.</w:t>
      </w:r>
    </w:p>
    <w:p w:rsidR="00000000" w:rsidDel="00000000" w:rsidP="00000000" w:rsidRDefault="00000000" w:rsidRPr="00000000" w14:paraId="000000C7">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0" w:beforeAutospacing="0" w:line="360" w:lineRule="auto"/>
        <w:ind w:left="720" w:hanging="360"/>
        <w:jc w:val="both"/>
        <w:rPr>
          <w:color w:val="1b1b1b"/>
          <w:sz w:val="30"/>
          <w:szCs w:val="30"/>
          <w:highlight w:val="white"/>
          <w:u w:val="none"/>
        </w:rPr>
      </w:pPr>
      <w:r w:rsidDel="00000000" w:rsidR="00000000" w:rsidRPr="00000000">
        <w:rPr>
          <w:color w:val="1b1b1b"/>
          <w:sz w:val="30"/>
          <w:szCs w:val="30"/>
          <w:highlight w:val="white"/>
          <w:rtl w:val="0"/>
        </w:rPr>
        <w:t xml:space="preserve">Liên kết thưa: Một thành phần đầu ra (output unit) chỉ phụ thuộc vào bộ phát hiện đặc trưng và một phần nhỏ của ảnh đầu vào thay vì toàn bộ bức ảnh.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0" w:firstLine="0"/>
        <w:jc w:val="both"/>
        <w:rPr>
          <w:color w:val="1b1b1b"/>
          <w:sz w:val="30"/>
          <w:szCs w:val="30"/>
          <w:highlight w:val="white"/>
        </w:rPr>
      </w:pPr>
      <w:r w:rsidDel="00000000" w:rsidR="00000000" w:rsidRPr="00000000">
        <w:rPr>
          <w:color w:val="1b1b1b"/>
          <w:sz w:val="30"/>
          <w:szCs w:val="30"/>
          <w:highlight w:val="white"/>
          <w:rtl w:val="0"/>
        </w:rPr>
        <w:t xml:space="preserve">Nhược điểm:</w:t>
      </w:r>
    </w:p>
    <w:p w:rsidR="00000000" w:rsidDel="00000000" w:rsidP="00000000" w:rsidRDefault="00000000" w:rsidRPr="00000000" w14:paraId="000000C9">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0" w:afterAutospacing="0" w:before="320" w:line="360" w:lineRule="auto"/>
        <w:ind w:left="720" w:hanging="360"/>
        <w:jc w:val="both"/>
        <w:rPr>
          <w:color w:val="1b1b1b"/>
          <w:sz w:val="30"/>
          <w:szCs w:val="30"/>
          <w:highlight w:val="white"/>
          <w:u w:val="none"/>
        </w:rPr>
      </w:pPr>
      <w:r w:rsidDel="00000000" w:rsidR="00000000" w:rsidRPr="00000000">
        <w:rPr>
          <w:color w:val="1b1b1b"/>
          <w:sz w:val="30"/>
          <w:szCs w:val="30"/>
          <w:highlight w:val="white"/>
          <w:rtl w:val="0"/>
        </w:rPr>
        <w:t xml:space="preserve">Vì có một chuỗi nơ-ron khổng lồ nên mô hình có thể gặp phải vấn đề biến mất độ dốc .</w:t>
      </w:r>
    </w:p>
    <w:p w:rsidR="00000000" w:rsidDel="00000000" w:rsidP="00000000" w:rsidRDefault="00000000" w:rsidRPr="00000000" w14:paraId="000000CA">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0" w:beforeAutospacing="0" w:line="360" w:lineRule="auto"/>
        <w:ind w:left="720" w:hanging="360"/>
        <w:jc w:val="both"/>
        <w:rPr>
          <w:color w:val="1b1b1b"/>
          <w:sz w:val="30"/>
          <w:szCs w:val="30"/>
          <w:highlight w:val="white"/>
          <w:u w:val="none"/>
        </w:rPr>
      </w:pPr>
      <w:r w:rsidDel="00000000" w:rsidR="00000000" w:rsidRPr="00000000">
        <w:rPr>
          <w:color w:val="1b1b1b"/>
          <w:sz w:val="30"/>
          <w:szCs w:val="30"/>
          <w:highlight w:val="white"/>
          <w:rtl w:val="0"/>
        </w:rPr>
        <w:t xml:space="preserve">Bất kỳ nơ-ron nào trong một lớp nhất định đều được kết nối đầy đủ với tất cả các nơ-ron trong lớp trước đó, do đó, nó bao gồm nhiều tham số do đó chúng dễ bị khớp hơn.</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0" w:firstLine="0"/>
        <w:jc w:val="both"/>
        <w:rPr>
          <w:color w:val="1b1b1b"/>
          <w:sz w:val="30"/>
          <w:szCs w:val="30"/>
          <w:highlight w:val="white"/>
        </w:rPr>
      </w:pP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ind w:left="0" w:firstLine="0"/>
        <w:jc w:val="both"/>
        <w:rPr>
          <w:color w:val="1b1b1b"/>
          <w:sz w:val="30"/>
          <w:szCs w:val="30"/>
          <w:highlight w:val="white"/>
        </w:rPr>
      </w:pPr>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rtl w:val="0"/>
        </w:rPr>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26"/>
          <w:szCs w:val="26"/>
          <w:highlight w:val="white"/>
        </w:rPr>
      </w:pPr>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before="320" w:line="360" w:lineRule="auto"/>
        <w:jc w:val="both"/>
        <w:rPr>
          <w:color w:val="1b1b1b"/>
          <w:sz w:val="30"/>
          <w:szCs w:val="30"/>
          <w:highlight w:val="white"/>
        </w:rPr>
      </w:pPr>
      <w:r w:rsidDel="00000000" w:rsidR="00000000" w:rsidRPr="00000000">
        <w:rPr>
          <w:rtl w:val="0"/>
        </w:rPr>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after="100" w:before="100" w:line="360" w:lineRule="auto"/>
        <w:ind w:left="360" w:firstLine="0"/>
        <w:rPr>
          <w:color w:val="1b1b1b"/>
          <w:sz w:val="26"/>
          <w:szCs w:val="26"/>
          <w:highlight w:val="white"/>
        </w:rPr>
      </w:pP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tabs>
          <w:tab w:val="left" w:pos="4680"/>
        </w:tabs>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0D3">
      <w:pPr>
        <w:tabs>
          <w:tab w:val="left" w:pos="4680"/>
        </w:tabs>
        <w:spacing w:after="240" w:before="240" w:line="360" w:lineRule="auto"/>
        <w:rPr>
          <w:b w:val="1"/>
          <w:sz w:val="32"/>
          <w:szCs w:val="32"/>
        </w:rPr>
      </w:pPr>
      <w:r w:rsidDel="00000000" w:rsidR="00000000" w:rsidRPr="00000000">
        <w:rPr>
          <w:rtl w:val="0"/>
        </w:rPr>
      </w:r>
    </w:p>
    <w:p w:rsidR="00000000" w:rsidDel="00000000" w:rsidP="00000000" w:rsidRDefault="00000000" w:rsidRPr="00000000" w14:paraId="000000D4">
      <w:pPr>
        <w:tabs>
          <w:tab w:val="left" w:pos="4680"/>
        </w:tabs>
        <w:spacing w:after="240" w:before="240" w:line="360" w:lineRule="auto"/>
        <w:rPr>
          <w:b w:val="1"/>
          <w:sz w:val="32"/>
          <w:szCs w:val="32"/>
        </w:rPr>
      </w:pPr>
      <w:r w:rsidDel="00000000" w:rsidR="00000000" w:rsidRPr="00000000">
        <w:rPr>
          <w:rtl w:val="0"/>
        </w:rPr>
      </w:r>
    </w:p>
    <w:p w:rsidR="00000000" w:rsidDel="00000000" w:rsidP="00000000" w:rsidRDefault="00000000" w:rsidRPr="00000000" w14:paraId="000000D5">
      <w:pPr>
        <w:tabs>
          <w:tab w:val="left" w:pos="4680"/>
        </w:tabs>
        <w:spacing w:line="360" w:lineRule="auto"/>
        <w:jc w:val="left"/>
        <w:rPr>
          <w:b w:val="1"/>
          <w:sz w:val="32"/>
          <w:szCs w:val="32"/>
        </w:rPr>
      </w:pPr>
      <w:r w:rsidDel="00000000" w:rsidR="00000000" w:rsidRPr="00000000">
        <w:rPr>
          <w:rtl w:val="0"/>
        </w:rPr>
      </w:r>
    </w:p>
    <w:p w:rsidR="00000000" w:rsidDel="00000000" w:rsidP="00000000" w:rsidRDefault="00000000" w:rsidRPr="00000000" w14:paraId="000000D6">
      <w:pPr>
        <w:tabs>
          <w:tab w:val="left" w:pos="4680"/>
        </w:tabs>
        <w:spacing w:line="360" w:lineRule="auto"/>
        <w:jc w:val="center"/>
        <w:rPr>
          <w:b w:val="1"/>
          <w:sz w:val="32"/>
          <w:szCs w:val="32"/>
        </w:rPr>
      </w:pPr>
      <w:r w:rsidDel="00000000" w:rsidR="00000000" w:rsidRPr="00000000">
        <w:rPr>
          <w:b w:val="1"/>
          <w:sz w:val="32"/>
          <w:szCs w:val="32"/>
          <w:rtl w:val="0"/>
        </w:rPr>
        <w:t xml:space="preserve">CHƯƠNG 3: GIẢI PHÁP ĐỀ XUẤT :SỬ DỤNG MẠNG TÍCH CHẬP CNN</w:t>
      </w:r>
    </w:p>
    <w:p w:rsidR="00000000" w:rsidDel="00000000" w:rsidP="00000000" w:rsidRDefault="00000000" w:rsidRPr="00000000" w14:paraId="000000D7">
      <w:pPr>
        <w:tabs>
          <w:tab w:val="left" w:pos="4680"/>
        </w:tabs>
        <w:spacing w:after="240" w:before="240" w:line="360" w:lineRule="auto"/>
        <w:rPr>
          <w:sz w:val="26"/>
          <w:szCs w:val="26"/>
        </w:rPr>
      </w:pPr>
      <w:r w:rsidDel="00000000" w:rsidR="00000000" w:rsidRPr="00000000">
        <w:rPr>
          <w:b w:val="1"/>
          <w:sz w:val="28"/>
          <w:szCs w:val="28"/>
          <w:rtl w:val="0"/>
        </w:rPr>
        <w:t xml:space="preserve">3.1 Công Cụ</w:t>
      </w:r>
      <w:r w:rsidDel="00000000" w:rsidR="00000000" w:rsidRPr="00000000">
        <w:rPr>
          <w:sz w:val="28"/>
          <w:szCs w:val="28"/>
          <w:rtl w:val="0"/>
        </w:rPr>
        <w:t xml:space="preserve">:</w:t>
      </w:r>
      <w:r w:rsidDel="00000000" w:rsidR="00000000" w:rsidRPr="00000000">
        <w:rPr>
          <w:sz w:val="32"/>
          <w:szCs w:val="32"/>
          <w:rtl w:val="0"/>
        </w:rPr>
        <w:t xml:space="preserve"> </w:t>
      </w:r>
      <w:r w:rsidDel="00000000" w:rsidR="00000000" w:rsidRPr="00000000">
        <w:rPr>
          <w:sz w:val="26"/>
          <w:szCs w:val="26"/>
          <w:rtl w:val="0"/>
        </w:rPr>
        <w:t xml:space="preserve"> PyCharm Community Edition 2022.2.4</w:t>
      </w:r>
    </w:p>
    <w:p w:rsidR="00000000" w:rsidDel="00000000" w:rsidP="00000000" w:rsidRDefault="00000000" w:rsidRPr="00000000" w14:paraId="000000D8">
      <w:pPr>
        <w:tabs>
          <w:tab w:val="left" w:pos="4680"/>
        </w:tabs>
        <w:spacing w:after="240" w:before="240" w:line="360" w:lineRule="auto"/>
        <w:rPr>
          <w:sz w:val="26"/>
          <w:szCs w:val="26"/>
        </w:rPr>
      </w:pPr>
      <w:r w:rsidDel="00000000" w:rsidR="00000000" w:rsidRPr="00000000">
        <w:rPr>
          <w:b w:val="1"/>
          <w:sz w:val="28"/>
          <w:szCs w:val="28"/>
          <w:rtl w:val="0"/>
        </w:rPr>
        <w:t xml:space="preserve">3.2 Công Nghệ</w:t>
      </w:r>
      <w:r w:rsidDel="00000000" w:rsidR="00000000" w:rsidRPr="00000000">
        <w:rPr>
          <w:sz w:val="32"/>
          <w:szCs w:val="32"/>
          <w:rtl w:val="0"/>
        </w:rPr>
        <w:t xml:space="preserve">:</w:t>
      </w:r>
      <w:r w:rsidDel="00000000" w:rsidR="00000000" w:rsidRPr="00000000">
        <w:rPr>
          <w:sz w:val="26"/>
          <w:szCs w:val="26"/>
          <w:rtl w:val="0"/>
        </w:rPr>
        <w:t xml:space="preserve"> Các thư viện và công nghệ hỗ trợ</w:t>
      </w:r>
    </w:p>
    <w:p w:rsidR="00000000" w:rsidDel="00000000" w:rsidP="00000000" w:rsidRDefault="00000000" w:rsidRPr="00000000" w14:paraId="000000D9">
      <w:pPr>
        <w:tabs>
          <w:tab w:val="left" w:pos="4680"/>
        </w:tabs>
        <w:spacing w:after="240" w:before="240" w:line="360" w:lineRule="auto"/>
        <w:rPr>
          <w:sz w:val="26"/>
          <w:szCs w:val="26"/>
        </w:rPr>
      </w:pPr>
      <w:r w:rsidDel="00000000" w:rsidR="00000000" w:rsidRPr="00000000">
        <w:rPr>
          <w:sz w:val="26"/>
          <w:szCs w:val="26"/>
          <w:rtl w:val="0"/>
        </w:rPr>
        <w:t xml:space="preserve">+Python3.8.5</w:t>
      </w:r>
    </w:p>
    <w:p w:rsidR="00000000" w:rsidDel="00000000" w:rsidP="00000000" w:rsidRDefault="00000000" w:rsidRPr="00000000" w14:paraId="000000DA">
      <w:pPr>
        <w:tabs>
          <w:tab w:val="left" w:pos="4680"/>
        </w:tabs>
        <w:spacing w:after="240" w:before="240" w:line="360" w:lineRule="auto"/>
        <w:rPr>
          <w:sz w:val="26"/>
          <w:szCs w:val="26"/>
        </w:rPr>
      </w:pPr>
      <w:r w:rsidDel="00000000" w:rsidR="00000000" w:rsidRPr="00000000">
        <w:rPr>
          <w:sz w:val="26"/>
          <w:szCs w:val="26"/>
          <w:rtl w:val="0"/>
        </w:rPr>
        <w:t xml:space="preserve">+thư viện TensorFlow</w:t>
      </w:r>
    </w:p>
    <w:p w:rsidR="00000000" w:rsidDel="00000000" w:rsidP="00000000" w:rsidRDefault="00000000" w:rsidRPr="00000000" w14:paraId="000000DB">
      <w:pPr>
        <w:tabs>
          <w:tab w:val="left" w:pos="4680"/>
        </w:tabs>
        <w:spacing w:after="240" w:before="240" w:line="360" w:lineRule="auto"/>
        <w:rPr>
          <w:sz w:val="26"/>
          <w:szCs w:val="26"/>
        </w:rPr>
      </w:pPr>
      <w:r w:rsidDel="00000000" w:rsidR="00000000" w:rsidRPr="00000000">
        <w:rPr>
          <w:sz w:val="26"/>
          <w:szCs w:val="26"/>
          <w:rtl w:val="0"/>
        </w:rPr>
        <w:t xml:space="preserve">+thư viện keras</w:t>
      </w:r>
    </w:p>
    <w:p w:rsidR="00000000" w:rsidDel="00000000" w:rsidP="00000000" w:rsidRDefault="00000000" w:rsidRPr="00000000" w14:paraId="000000DC">
      <w:pPr>
        <w:tabs>
          <w:tab w:val="left" w:pos="4680"/>
        </w:tabs>
        <w:spacing w:after="240" w:before="240" w:line="360" w:lineRule="auto"/>
        <w:rPr>
          <w:sz w:val="26"/>
          <w:szCs w:val="26"/>
        </w:rPr>
      </w:pPr>
      <w:r w:rsidDel="00000000" w:rsidR="00000000" w:rsidRPr="00000000">
        <w:rPr>
          <w:sz w:val="26"/>
          <w:szCs w:val="26"/>
          <w:rtl w:val="0"/>
        </w:rPr>
        <w:t xml:space="preserve">+thư viện OpenCV</w:t>
      </w:r>
    </w:p>
    <w:p w:rsidR="00000000" w:rsidDel="00000000" w:rsidP="00000000" w:rsidRDefault="00000000" w:rsidRPr="00000000" w14:paraId="000000DD">
      <w:pPr>
        <w:tabs>
          <w:tab w:val="left" w:pos="4680"/>
        </w:tabs>
        <w:spacing w:after="240" w:before="240" w:line="360" w:lineRule="auto"/>
        <w:rPr>
          <w:sz w:val="26"/>
          <w:szCs w:val="26"/>
        </w:rPr>
      </w:pPr>
      <w:r w:rsidDel="00000000" w:rsidR="00000000" w:rsidRPr="00000000">
        <w:rPr>
          <w:sz w:val="26"/>
          <w:szCs w:val="26"/>
          <w:rtl w:val="0"/>
        </w:rPr>
        <w:t xml:space="preserve">+thư viện Numpy</w:t>
      </w:r>
    </w:p>
    <w:p w:rsidR="00000000" w:rsidDel="00000000" w:rsidP="00000000" w:rsidRDefault="00000000" w:rsidRPr="00000000" w14:paraId="000000DE">
      <w:pPr>
        <w:tabs>
          <w:tab w:val="left" w:pos="4680"/>
        </w:tabs>
        <w:spacing w:after="240" w:before="240" w:line="360" w:lineRule="auto"/>
        <w:rPr>
          <w:b w:val="1"/>
          <w:sz w:val="32"/>
          <w:szCs w:val="32"/>
        </w:rPr>
      </w:pPr>
      <w:r w:rsidDel="00000000" w:rsidR="00000000" w:rsidRPr="00000000">
        <w:rPr>
          <w:rtl w:val="0"/>
        </w:rPr>
      </w:r>
    </w:p>
    <w:p w:rsidR="00000000" w:rsidDel="00000000" w:rsidP="00000000" w:rsidRDefault="00000000" w:rsidRPr="00000000" w14:paraId="000000DF">
      <w:pPr>
        <w:tabs>
          <w:tab w:val="left" w:pos="4680"/>
        </w:tabs>
        <w:spacing w:after="240" w:before="240" w:line="360" w:lineRule="auto"/>
        <w:rPr>
          <w:b w:val="1"/>
          <w:sz w:val="28"/>
          <w:szCs w:val="28"/>
        </w:rPr>
      </w:pPr>
      <w:r w:rsidDel="00000000" w:rsidR="00000000" w:rsidRPr="00000000">
        <w:rPr>
          <w:b w:val="1"/>
          <w:sz w:val="28"/>
          <w:szCs w:val="28"/>
          <w:rtl w:val="0"/>
        </w:rPr>
        <w:t xml:space="preserve">3.3 Phương Pháp:</w:t>
      </w:r>
    </w:p>
    <w:p w:rsidR="00000000" w:rsidDel="00000000" w:rsidP="00000000" w:rsidRDefault="00000000" w:rsidRPr="00000000" w14:paraId="000000E0">
      <w:pPr>
        <w:tabs>
          <w:tab w:val="left" w:pos="4680"/>
        </w:tabs>
        <w:spacing w:after="240" w:before="240" w:line="360" w:lineRule="auto"/>
        <w:rPr>
          <w:sz w:val="26"/>
          <w:szCs w:val="26"/>
        </w:rPr>
      </w:pPr>
      <w:r w:rsidDel="00000000" w:rsidR="00000000" w:rsidRPr="00000000">
        <w:rPr>
          <w:sz w:val="26"/>
          <w:szCs w:val="26"/>
          <w:rtl w:val="0"/>
        </w:rPr>
        <w:t xml:space="preserve">Mô hình = </w:t>
      </w:r>
      <w:r w:rsidDel="00000000" w:rsidR="00000000" w:rsidRPr="00000000">
        <w:rPr>
          <w:sz w:val="26"/>
          <w:szCs w:val="26"/>
          <w:highlight w:val="white"/>
          <w:rtl w:val="0"/>
        </w:rPr>
        <w:t xml:space="preserve">sequential</w:t>
      </w:r>
      <w:r w:rsidDel="00000000" w:rsidR="00000000" w:rsidRPr="00000000">
        <w:rPr>
          <w:sz w:val="26"/>
          <w:szCs w:val="26"/>
          <w:rtl w:val="0"/>
        </w:rPr>
        <w:t xml:space="preserve">: Mô hình tuần tự thích hợp cho một chồng lớp đơn giản trong đó mỗi lớp có chính xác một tenxơ đầu vào và một tenxơ đầu ra.</w:t>
      </w:r>
    </w:p>
    <w:p w:rsidR="00000000" w:rsidDel="00000000" w:rsidP="00000000" w:rsidRDefault="00000000" w:rsidRPr="00000000" w14:paraId="000000E1">
      <w:pPr>
        <w:tabs>
          <w:tab w:val="left" w:pos="4680"/>
        </w:tabs>
        <w:spacing w:after="240" w:before="240" w:line="360" w:lineRule="auto"/>
        <w:rPr>
          <w:sz w:val="26"/>
          <w:szCs w:val="26"/>
        </w:rPr>
      </w:pPr>
      <w:r w:rsidDel="00000000" w:rsidR="00000000" w:rsidRPr="00000000">
        <w:rPr>
          <w:sz w:val="26"/>
          <w:szCs w:val="26"/>
          <w:rtl w:val="0"/>
        </w:rPr>
        <w:t xml:space="preserve">Kích hoạt = relu : Hàm kích hoạt tuyến tính được chỉnh lưu hay viết tắt là ReLU là một hàm tuyến tính từng phần sẽ xuất đầu vào trực tiếp nếu nó dương, nếu không, nó sẽ xuất ra số không. Nó đã trở thành chức năng kích hoạt mặc định cho nhiều loại mạng thần kinh bởi vì một mô hình sử dụng nó sẽ dễ đào tạo hơn và thường đạt được hiệu suất tốt hơn.</w:t>
      </w:r>
    </w:p>
    <w:p w:rsidR="00000000" w:rsidDel="00000000" w:rsidP="00000000" w:rsidRDefault="00000000" w:rsidRPr="00000000" w14:paraId="000000E2">
      <w:pPr>
        <w:tabs>
          <w:tab w:val="left" w:pos="4680"/>
        </w:tabs>
        <w:spacing w:after="240" w:before="240" w:line="360" w:lineRule="auto"/>
        <w:rPr>
          <w:sz w:val="26"/>
          <w:szCs w:val="26"/>
        </w:rPr>
      </w:pPr>
      <w:r w:rsidDel="00000000" w:rsidR="00000000" w:rsidRPr="00000000">
        <w:rPr>
          <w:sz w:val="26"/>
          <w:szCs w:val="26"/>
          <w:rtl w:val="0"/>
        </w:rPr>
        <w:t xml:space="preserve">padding = Tham số đệm của lớp Keras Conv2D có thể nhận một trong hai giá trị: 'hợp lệ' hoặc 'giống nhau'. Đặt giá trị thành tham số "hợp lệ" có nghĩa là âm lượng đầu vào không được đệm bằng 0 và các kích thước không gian được phép giảm thông qua ứng dụng tích chập tự nhiên.</w:t>
      </w:r>
    </w:p>
    <w:p w:rsidR="00000000" w:rsidDel="00000000" w:rsidP="00000000" w:rsidRDefault="00000000" w:rsidRPr="00000000" w14:paraId="000000E3">
      <w:pPr>
        <w:tabs>
          <w:tab w:val="left" w:pos="4680"/>
        </w:tabs>
        <w:spacing w:after="240" w:before="240" w:line="360" w:lineRule="auto"/>
        <w:rPr>
          <w:sz w:val="26"/>
          <w:szCs w:val="26"/>
        </w:rPr>
      </w:pPr>
      <w:r w:rsidDel="00000000" w:rsidR="00000000" w:rsidRPr="00000000">
        <w:rPr>
          <w:sz w:val="26"/>
          <w:szCs w:val="26"/>
          <w:rtl w:val="0"/>
        </w:rPr>
        <w:t xml:space="preserve">Maxpooling = Tổng hợp tối đa, hoặc tổng hợp tối đa, là một hoạt động tổng hợp tính toán giá trị tối đa hoặc lớn nhất trong mỗi bản vá của từng bản đồ tính năng. Kết quả là các bản đồ tính năng được lấy mẫu hoặc tổng hợp làm nổi bật tính năng hiện có nhất trong bản vá, chứ không phải sự hiện diện trung bình của tính năng trong trường hợp gộp trung bình.</w:t>
      </w:r>
    </w:p>
    <w:p w:rsidR="00000000" w:rsidDel="00000000" w:rsidP="00000000" w:rsidRDefault="00000000" w:rsidRPr="00000000" w14:paraId="000000E4">
      <w:pPr>
        <w:tabs>
          <w:tab w:val="left" w:pos="4680"/>
        </w:tabs>
        <w:spacing w:after="240" w:before="240" w:line="360" w:lineRule="auto"/>
        <w:rPr>
          <w:sz w:val="26"/>
          <w:szCs w:val="26"/>
        </w:rPr>
      </w:pPr>
      <w:r w:rsidDel="00000000" w:rsidR="00000000" w:rsidRPr="00000000">
        <w:rPr>
          <w:sz w:val="26"/>
          <w:szCs w:val="26"/>
          <w:rtl w:val="0"/>
        </w:rPr>
        <w:t xml:space="preserve">Dropout = Dropout là một kỹ thuật được sử dụng để ngăn không cho mô hình khớp quá mức. Dropout hoạt động bằng cách đặt ngẫu nhiên các cạnh đi ra của các đơn vị ẩn (tế bào thần kinh tạo nên các lớp ẩn) thành 0 tại mỗi lần cập nhật của giai đoạn huấn luyện.</w:t>
      </w:r>
    </w:p>
    <w:p w:rsidR="00000000" w:rsidDel="00000000" w:rsidP="00000000" w:rsidRDefault="00000000" w:rsidRPr="00000000" w14:paraId="000000E5">
      <w:pPr>
        <w:tabs>
          <w:tab w:val="left" w:pos="4680"/>
        </w:tabs>
        <w:spacing w:after="240" w:before="240" w:line="360" w:lineRule="auto"/>
        <w:rPr>
          <w:sz w:val="26"/>
          <w:szCs w:val="26"/>
        </w:rPr>
      </w:pPr>
      <w:r w:rsidDel="00000000" w:rsidR="00000000" w:rsidRPr="00000000">
        <w:rPr>
          <w:sz w:val="26"/>
          <w:szCs w:val="26"/>
          <w:rtl w:val="0"/>
        </w:rPr>
        <w:t xml:space="preserve"> Adam = Adam có thể được xem như là sự kết hợp của RMSprop và Stochastic Gradient Descent với động lượng. Nó sử dụng gradient bình phương để mở rộng tỷ lệ học tập như RMSprop và nó tận dụng động lượng bằng cách sử dụng đường trung bình động của gradient thay vì bản thân gradient như SGD với động lượng.</w:t>
      </w:r>
    </w:p>
    <w:p w:rsidR="00000000" w:rsidDel="00000000" w:rsidP="00000000" w:rsidRDefault="00000000" w:rsidRPr="00000000" w14:paraId="000000E6">
      <w:pPr>
        <w:tabs>
          <w:tab w:val="left" w:pos="4680"/>
        </w:tabs>
        <w:spacing w:after="240" w:before="240" w:line="360" w:lineRule="auto"/>
        <w:rPr>
          <w:sz w:val="26"/>
          <w:szCs w:val="26"/>
        </w:rPr>
      </w:pPr>
      <w:r w:rsidDel="00000000" w:rsidR="00000000" w:rsidRPr="00000000">
        <w:rPr>
          <w:sz w:val="26"/>
          <w:szCs w:val="26"/>
          <w:rtl w:val="0"/>
        </w:rPr>
        <w:t xml:space="preserve">SGD = Giảm dần độ dốc ngẫu nhiên (SGD) giải quyết cả hai vấn đề này bằng cách đi theo độ dốc âm của mục tiêu sau khi chỉ nhìn thấy một hoặc một vài ví dụ đào tạo. Việc sử dụng SGD Trong cài đặt mạng nơ-ron được thúc đẩy bởi chi phí cao của việc chạy lan truyền ngược trên toàn bộ tập huấn luyện</w:t>
      </w:r>
    </w:p>
    <w:p w:rsidR="00000000" w:rsidDel="00000000" w:rsidP="00000000" w:rsidRDefault="00000000" w:rsidRPr="00000000" w14:paraId="000000E7">
      <w:pPr>
        <w:tabs>
          <w:tab w:val="left" w:pos="4680"/>
        </w:tabs>
        <w:spacing w:after="240" w:before="240" w:line="360" w:lineRule="auto"/>
        <w:rPr>
          <w:sz w:val="26"/>
          <w:szCs w:val="26"/>
        </w:rPr>
      </w:pPr>
      <w:r w:rsidDel="00000000" w:rsidR="00000000" w:rsidRPr="00000000">
        <w:rPr>
          <w:sz w:val="26"/>
          <w:szCs w:val="26"/>
          <w:rtl w:val="0"/>
        </w:rPr>
        <w:t xml:space="preserve">RMSprop = RMSprop là một kỹ thuật tối ưu hóa dựa trên độ dốc được sử dụng trong đào tạo mạng thần kinh. ... Quá trình chuẩn hóa này cân bằng kích thước bước (động lượng), giảm bước đối với độ dốc lớn để tránh phát nổ và tăng bước đối với độ dốc nhỏ để tránh biến mất.</w:t>
      </w:r>
    </w:p>
    <w:p w:rsidR="00000000" w:rsidDel="00000000" w:rsidP="00000000" w:rsidRDefault="00000000" w:rsidRPr="00000000" w14:paraId="000000E8">
      <w:pPr>
        <w:tabs>
          <w:tab w:val="left" w:pos="4680"/>
        </w:tabs>
        <w:spacing w:after="240" w:before="240" w:line="360" w:lineRule="auto"/>
        <w:rPr>
          <w:sz w:val="26"/>
          <w:szCs w:val="26"/>
        </w:rPr>
      </w:pPr>
      <w:r w:rsidDel="00000000" w:rsidR="00000000" w:rsidRPr="00000000">
        <w:rPr>
          <w:sz w:val="26"/>
          <w:szCs w:val="26"/>
        </w:rPr>
        <w:drawing>
          <wp:inline distB="114300" distT="114300" distL="114300" distR="114300">
            <wp:extent cx="5762625" cy="4818697"/>
            <wp:effectExtent b="0" l="0" r="0" t="0"/>
            <wp:docPr id="1047"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62625" cy="481869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4680"/>
        </w:tabs>
        <w:spacing w:after="240" w:before="240"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0EA">
      <w:pPr>
        <w:tabs>
          <w:tab w:val="left" w:pos="4680"/>
        </w:tabs>
        <w:spacing w:after="240" w:before="240" w:line="360" w:lineRule="auto"/>
        <w:rPr>
          <w:b w:val="1"/>
          <w:sz w:val="28"/>
          <w:szCs w:val="28"/>
        </w:rPr>
      </w:pPr>
      <w:r w:rsidDel="00000000" w:rsidR="00000000" w:rsidRPr="00000000">
        <w:rPr>
          <w:b w:val="1"/>
          <w:sz w:val="28"/>
          <w:szCs w:val="28"/>
          <w:rtl w:val="0"/>
        </w:rPr>
        <w:t xml:space="preserve">3.4 Kỹ thuật </w:t>
      </w:r>
    </w:p>
    <w:p w:rsidR="00000000" w:rsidDel="00000000" w:rsidP="00000000" w:rsidRDefault="00000000" w:rsidRPr="00000000" w14:paraId="000000EB">
      <w:pPr>
        <w:tabs>
          <w:tab w:val="left" w:pos="4680"/>
        </w:tabs>
        <w:spacing w:after="240" w:before="240" w:line="360" w:lineRule="auto"/>
        <w:rPr>
          <w:sz w:val="26"/>
          <w:szCs w:val="26"/>
        </w:rPr>
      </w:pPr>
      <w:r w:rsidDel="00000000" w:rsidR="00000000" w:rsidRPr="00000000">
        <w:rPr>
          <w:sz w:val="26"/>
          <w:szCs w:val="26"/>
          <w:rtl w:val="0"/>
        </w:rPr>
        <w:t xml:space="preserve">Kiến trúc đề xuất của chúng tôi gồm 8 khối chính được thể hiện tại Hình 4, trong đó có 7 khối CNN và khối cuối là đầu ra softmax, xem tại Hình 2. Đầu tiên, ảnh 48x48 đa cấp xám được chuyển vào khối A, khối có 32 filter, sử dụng kernel filter cỡ 3x3, hàm kích hoạt ReLU, kết quả tính toán được chuyển qua một lớp batch normalization. Khối</w:t>
      </w:r>
    </w:p>
    <w:p w:rsidR="00000000" w:rsidDel="00000000" w:rsidP="00000000" w:rsidRDefault="00000000" w:rsidRPr="00000000" w14:paraId="000000EC">
      <w:pPr>
        <w:tabs>
          <w:tab w:val="left" w:pos="4680"/>
        </w:tabs>
        <w:spacing w:after="240" w:before="240" w:line="360" w:lineRule="auto"/>
        <w:rPr>
          <w:sz w:val="26"/>
          <w:szCs w:val="26"/>
        </w:rPr>
      </w:pPr>
      <w:r w:rsidDel="00000000" w:rsidR="00000000" w:rsidRPr="00000000">
        <w:rPr>
          <w:sz w:val="26"/>
          <w:szCs w:val="26"/>
          <w:rtl w:val="0"/>
        </w:rPr>
        <w:t xml:space="preserve">A được thiết kế với ý đồ tạo ra 32 đặc trưng cơ bản cho việc phát hiện cảm xúc khuôn mặt. Khối B được thiết kế tương tự khối A, ngoại trừ việc sử dụng 64 filter, mục tiêu của khối này giúp tổ hợp các đặc trưng cơ bản thành các đặc trưng phức tạp hơn.</w:t>
      </w:r>
    </w:p>
    <w:p w:rsidR="00000000" w:rsidDel="00000000" w:rsidP="00000000" w:rsidRDefault="00000000" w:rsidRPr="00000000" w14:paraId="000000ED">
      <w:pPr>
        <w:tabs>
          <w:tab w:val="left" w:pos="4680"/>
        </w:tabs>
        <w:spacing w:after="240" w:before="240" w:line="360" w:lineRule="auto"/>
        <w:rPr>
          <w:sz w:val="26"/>
          <w:szCs w:val="26"/>
        </w:rPr>
      </w:pPr>
      <w:r w:rsidDel="00000000" w:rsidR="00000000" w:rsidRPr="00000000">
        <w:rPr>
          <w:sz w:val="26"/>
          <w:szCs w:val="26"/>
          <w:rtl w:val="0"/>
        </w:rPr>
        <w:t xml:space="preserve">Kết quả đầu ra khối B được xử lý độc lập trong 2 khối C và D, khối C là một depthwise separable CNN 128 filter [7], sau đó được chuẩn hóa bởi một lớp batch normalization và max pooling. Khối D chỉ là một filter nhằm điều chỉnh trọng số của đặc trưng khi tính gộp kết quả với khối C. Khối E và F cũng được thiết kế tương tự như vậy.</w:t>
      </w:r>
    </w:p>
    <w:p w:rsidR="00000000" w:rsidDel="00000000" w:rsidP="00000000" w:rsidRDefault="00000000" w:rsidRPr="00000000" w14:paraId="000000EE">
      <w:pPr>
        <w:tabs>
          <w:tab w:val="left" w:pos="4680"/>
        </w:tabs>
        <w:spacing w:after="240" w:before="240" w:line="360" w:lineRule="auto"/>
        <w:rPr>
          <w:sz w:val="26"/>
          <w:szCs w:val="26"/>
        </w:rPr>
      </w:pPr>
      <w:r w:rsidDel="00000000" w:rsidR="00000000" w:rsidRPr="00000000">
        <w:rPr>
          <w:sz w:val="26"/>
          <w:szCs w:val="26"/>
          <w:rtl w:val="0"/>
        </w:rPr>
        <w:t xml:space="preserve">Cuối cùng, chúng tôi sử dụng khối F có 7 filter (tương ứng với 7 loại cảm xúc), kết quả tính toán của CNN được chuyển vào một global average pooling (chuyển kết quả 2D thành vector), kết quả này được xử lý qua một lớp softmax để trả về xác suất của từng loại cảm xúc.</w:t>
      </w:r>
    </w:p>
    <w:p w:rsidR="00000000" w:rsidDel="00000000" w:rsidP="00000000" w:rsidRDefault="00000000" w:rsidRPr="00000000" w14:paraId="000000EF">
      <w:pPr>
        <w:tabs>
          <w:tab w:val="left" w:pos="4680"/>
        </w:tabs>
        <w:spacing w:after="240" w:before="240" w:line="360" w:lineRule="auto"/>
        <w:rPr>
          <w:sz w:val="26"/>
          <w:szCs w:val="26"/>
        </w:rPr>
      </w:pPr>
      <w:r w:rsidDel="00000000" w:rsidR="00000000" w:rsidRPr="00000000">
        <w:rPr>
          <w:sz w:val="26"/>
          <w:szCs w:val="26"/>
          <w:rtl w:val="0"/>
        </w:rPr>
        <w:t xml:space="preserve">Mạng được huấn luyện steps_per_epoch = tổng dữ liệu train / 64 , epochs = 30. Sau 30 lượt huấn luyện hầu như kết quả</w:t>
      </w:r>
    </w:p>
    <w:p w:rsidR="00000000" w:rsidDel="00000000" w:rsidP="00000000" w:rsidRDefault="00000000" w:rsidRPr="00000000" w14:paraId="000000F0">
      <w:pPr>
        <w:tabs>
          <w:tab w:val="left" w:pos="4680"/>
        </w:tabs>
        <w:spacing w:after="240" w:before="240" w:line="360" w:lineRule="auto"/>
        <w:rPr>
          <w:sz w:val="26"/>
          <w:szCs w:val="26"/>
        </w:rPr>
      </w:pPr>
      <w:r w:rsidDel="00000000" w:rsidR="00000000" w:rsidRPr="00000000">
        <w:rPr>
          <w:sz w:val="26"/>
          <w:szCs w:val="26"/>
          <w:rtl w:val="0"/>
        </w:rPr>
        <w:t xml:space="preserve">trên tập test không thay đổi. Kết quả thử nghiệm trên dữ liệu kiểm tra đạt mức độ chính xác khoảng 82%</w:t>
      </w:r>
    </w:p>
    <w:p w:rsidR="00000000" w:rsidDel="00000000" w:rsidP="00000000" w:rsidRDefault="00000000" w:rsidRPr="00000000" w14:paraId="000000F1">
      <w:pPr>
        <w:tabs>
          <w:tab w:val="left" w:pos="4680"/>
        </w:tabs>
        <w:spacing w:after="240" w:before="240" w:line="360" w:lineRule="auto"/>
        <w:rPr>
          <w:sz w:val="26"/>
          <w:szCs w:val="26"/>
        </w:rPr>
      </w:pPr>
      <w:r w:rsidDel="00000000" w:rsidR="00000000" w:rsidRPr="00000000">
        <w:rPr>
          <w:sz w:val="26"/>
          <w:szCs w:val="26"/>
          <w:rtl w:val="0"/>
        </w:rPr>
        <w:t xml:space="preserve">Trong quá trình huấn luyện độ chính xác thường xuyên cao hơn kết quả kiểm nghiệm trên bộ kiểm tra, nhưng không quá sai khác</w:t>
      </w:r>
    </w:p>
    <w:p w:rsidR="00000000" w:rsidDel="00000000" w:rsidP="00000000" w:rsidRDefault="00000000" w:rsidRPr="00000000" w14:paraId="000000F2">
      <w:pPr>
        <w:tabs>
          <w:tab w:val="left" w:pos="4680"/>
        </w:tabs>
        <w:spacing w:after="240" w:before="240" w:line="360" w:lineRule="auto"/>
        <w:jc w:val="center"/>
        <w:rPr>
          <w:sz w:val="26"/>
          <w:szCs w:val="26"/>
        </w:rPr>
      </w:pPr>
      <w:r w:rsidDel="00000000" w:rsidR="00000000" w:rsidRPr="00000000">
        <w:rPr>
          <w:sz w:val="26"/>
          <w:szCs w:val="26"/>
        </w:rPr>
        <w:drawing>
          <wp:inline distB="114300" distT="114300" distL="114300" distR="114300">
            <wp:extent cx="5762625" cy="5140510"/>
            <wp:effectExtent b="0" l="0" r="0" t="0"/>
            <wp:docPr id="103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62625" cy="514051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tabs>
          <w:tab w:val="left" w:pos="4680"/>
        </w:tabs>
        <w:spacing w:line="360" w:lineRule="auto"/>
        <w:jc w:val="left"/>
        <w:rPr>
          <w:sz w:val="30"/>
          <w:szCs w:val="30"/>
        </w:rPr>
      </w:pPr>
      <w:r w:rsidDel="00000000" w:rsidR="00000000" w:rsidRPr="00000000">
        <w:rPr>
          <w:rtl w:val="0"/>
        </w:rPr>
      </w:r>
    </w:p>
    <w:p w:rsidR="00000000" w:rsidDel="00000000" w:rsidP="00000000" w:rsidRDefault="00000000" w:rsidRPr="00000000" w14:paraId="000000F4">
      <w:pPr>
        <w:tabs>
          <w:tab w:val="left" w:pos="4680"/>
        </w:tabs>
        <w:spacing w:line="360" w:lineRule="auto"/>
        <w:jc w:val="left"/>
        <w:rPr>
          <w:b w:val="1"/>
          <w:sz w:val="32"/>
          <w:szCs w:val="32"/>
        </w:rPr>
      </w:pPr>
      <w:r w:rsidDel="00000000" w:rsidR="00000000" w:rsidRPr="00000000">
        <w:rPr>
          <w:rtl w:val="0"/>
        </w:rPr>
      </w:r>
    </w:p>
    <w:p w:rsidR="00000000" w:rsidDel="00000000" w:rsidP="00000000" w:rsidRDefault="00000000" w:rsidRPr="00000000" w14:paraId="000000F5">
      <w:pPr>
        <w:tabs>
          <w:tab w:val="left" w:pos="4680"/>
        </w:tabs>
        <w:spacing w:line="360" w:lineRule="auto"/>
        <w:jc w:val="left"/>
        <w:rPr>
          <w:b w:val="1"/>
          <w:sz w:val="32"/>
          <w:szCs w:val="32"/>
        </w:rPr>
      </w:pPr>
      <w:r w:rsidDel="00000000" w:rsidR="00000000" w:rsidRPr="00000000">
        <w:rPr>
          <w:rtl w:val="0"/>
        </w:rPr>
      </w:r>
    </w:p>
    <w:p w:rsidR="00000000" w:rsidDel="00000000" w:rsidP="00000000" w:rsidRDefault="00000000" w:rsidRPr="00000000" w14:paraId="000000F6">
      <w:pPr>
        <w:tabs>
          <w:tab w:val="left" w:pos="4680"/>
        </w:tabs>
        <w:spacing w:line="360" w:lineRule="auto"/>
        <w:jc w:val="left"/>
        <w:rPr>
          <w:b w:val="1"/>
          <w:sz w:val="32"/>
          <w:szCs w:val="32"/>
        </w:rPr>
      </w:pPr>
      <w:r w:rsidDel="00000000" w:rsidR="00000000" w:rsidRPr="00000000">
        <w:rPr>
          <w:rtl w:val="0"/>
        </w:rPr>
      </w:r>
    </w:p>
    <w:p w:rsidR="00000000" w:rsidDel="00000000" w:rsidP="00000000" w:rsidRDefault="00000000" w:rsidRPr="00000000" w14:paraId="000000F7">
      <w:pPr>
        <w:tabs>
          <w:tab w:val="left" w:pos="4680"/>
        </w:tabs>
        <w:spacing w:line="360" w:lineRule="auto"/>
        <w:jc w:val="left"/>
        <w:rPr>
          <w:b w:val="1"/>
          <w:sz w:val="32"/>
          <w:szCs w:val="32"/>
        </w:rPr>
      </w:pPr>
      <w:r w:rsidDel="00000000" w:rsidR="00000000" w:rsidRPr="00000000">
        <w:rPr>
          <w:rtl w:val="0"/>
        </w:rPr>
      </w:r>
    </w:p>
    <w:p w:rsidR="00000000" w:rsidDel="00000000" w:rsidP="00000000" w:rsidRDefault="00000000" w:rsidRPr="00000000" w14:paraId="000000F8">
      <w:pPr>
        <w:tabs>
          <w:tab w:val="left" w:pos="4680"/>
        </w:tabs>
        <w:spacing w:line="360" w:lineRule="auto"/>
        <w:jc w:val="left"/>
        <w:rPr>
          <w:b w:val="1"/>
          <w:sz w:val="32"/>
          <w:szCs w:val="32"/>
        </w:rPr>
      </w:pPr>
      <w:r w:rsidDel="00000000" w:rsidR="00000000" w:rsidRPr="00000000">
        <w:rPr>
          <w:rtl w:val="0"/>
        </w:rPr>
      </w:r>
    </w:p>
    <w:p w:rsidR="00000000" w:rsidDel="00000000" w:rsidP="00000000" w:rsidRDefault="00000000" w:rsidRPr="00000000" w14:paraId="000000F9">
      <w:pPr>
        <w:tabs>
          <w:tab w:val="left" w:pos="4680"/>
        </w:tabs>
        <w:spacing w:line="360" w:lineRule="auto"/>
        <w:jc w:val="center"/>
        <w:rPr>
          <w:b w:val="1"/>
          <w:sz w:val="32"/>
          <w:szCs w:val="32"/>
        </w:rPr>
      </w:pPr>
      <w:r w:rsidDel="00000000" w:rsidR="00000000" w:rsidRPr="00000000">
        <w:rPr>
          <w:b w:val="1"/>
          <w:sz w:val="32"/>
          <w:szCs w:val="32"/>
          <w:rtl w:val="0"/>
        </w:rPr>
        <w:t xml:space="preserve">CHƯƠNG 4: KẾT QUẢ</w:t>
      </w:r>
    </w:p>
    <w:p w:rsidR="00000000" w:rsidDel="00000000" w:rsidP="00000000" w:rsidRDefault="00000000" w:rsidRPr="00000000" w14:paraId="000000FA">
      <w:pPr>
        <w:tabs>
          <w:tab w:val="left" w:pos="4680"/>
        </w:tabs>
        <w:spacing w:line="360" w:lineRule="auto"/>
        <w:jc w:val="left"/>
        <w:rPr>
          <w:b w:val="1"/>
          <w:sz w:val="32"/>
          <w:szCs w:val="32"/>
        </w:rPr>
      </w:pPr>
      <w:r w:rsidDel="00000000" w:rsidR="00000000" w:rsidRPr="00000000">
        <w:rPr>
          <w:b w:val="1"/>
          <w:sz w:val="32"/>
          <w:szCs w:val="32"/>
        </w:rPr>
        <w:drawing>
          <wp:inline distB="114300" distT="114300" distL="114300" distR="114300">
            <wp:extent cx="5759775" cy="5981700"/>
            <wp:effectExtent b="0" l="0" r="0" t="0"/>
            <wp:docPr id="103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5977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pos="4680"/>
        </w:tabs>
        <w:spacing w:after="240" w:before="240" w:line="276" w:lineRule="auto"/>
        <w:jc w:val="center"/>
        <w:rPr>
          <w:b w:val="1"/>
          <w:sz w:val="26"/>
          <w:szCs w:val="26"/>
        </w:rPr>
      </w:pPr>
      <w:r w:rsidDel="00000000" w:rsidR="00000000" w:rsidRPr="00000000">
        <w:rPr>
          <w:b w:val="1"/>
          <w:sz w:val="26"/>
          <w:szCs w:val="26"/>
          <w:rtl w:val="0"/>
        </w:rPr>
        <w:t xml:space="preserve">Ảnh xử lý qua lớp CNN</w:t>
      </w:r>
    </w:p>
    <w:p w:rsidR="00000000" w:rsidDel="00000000" w:rsidP="00000000" w:rsidRDefault="00000000" w:rsidRPr="00000000" w14:paraId="000000FC">
      <w:pPr>
        <w:tabs>
          <w:tab w:val="left" w:pos="4680"/>
        </w:tabs>
        <w:spacing w:line="360" w:lineRule="auto"/>
        <w:jc w:val="left"/>
        <w:rPr>
          <w:b w:val="1"/>
          <w:sz w:val="32"/>
          <w:szCs w:val="32"/>
        </w:rPr>
      </w:pPr>
      <w:r w:rsidDel="00000000" w:rsidR="00000000" w:rsidRPr="00000000">
        <w:rPr>
          <w:rtl w:val="0"/>
        </w:rPr>
      </w:r>
    </w:p>
    <w:p w:rsidR="00000000" w:rsidDel="00000000" w:rsidP="00000000" w:rsidRDefault="00000000" w:rsidRPr="00000000" w14:paraId="000000FD">
      <w:pPr>
        <w:tabs>
          <w:tab w:val="left" w:pos="4680"/>
        </w:tabs>
        <w:spacing w:line="360" w:lineRule="auto"/>
        <w:jc w:val="left"/>
        <w:rPr>
          <w:b w:val="1"/>
          <w:sz w:val="32"/>
          <w:szCs w:val="32"/>
        </w:rPr>
      </w:pPr>
      <w:r w:rsidDel="00000000" w:rsidR="00000000" w:rsidRPr="00000000">
        <w:rPr>
          <w:b w:val="1"/>
          <w:sz w:val="32"/>
          <w:szCs w:val="32"/>
        </w:rPr>
        <w:drawing>
          <wp:inline distB="114300" distT="114300" distL="114300" distR="114300">
            <wp:extent cx="5759775" cy="3213100"/>
            <wp:effectExtent b="0" l="0" r="0" t="0"/>
            <wp:docPr id="1037"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pos="4680"/>
        </w:tabs>
        <w:spacing w:line="360" w:lineRule="auto"/>
        <w:jc w:val="center"/>
        <w:rPr>
          <w:b w:val="1"/>
          <w:sz w:val="26"/>
          <w:szCs w:val="26"/>
        </w:rPr>
      </w:pPr>
      <w:r w:rsidDel="00000000" w:rsidR="00000000" w:rsidRPr="00000000">
        <w:rPr>
          <w:b w:val="1"/>
          <w:sz w:val="26"/>
          <w:szCs w:val="26"/>
          <w:rtl w:val="0"/>
        </w:rPr>
        <w:t xml:space="preserve">Ảnh Bắt đầu huấn luyện</w:t>
      </w:r>
    </w:p>
    <w:p w:rsidR="00000000" w:rsidDel="00000000" w:rsidP="00000000" w:rsidRDefault="00000000" w:rsidRPr="00000000" w14:paraId="000000FF">
      <w:pPr>
        <w:tabs>
          <w:tab w:val="left" w:pos="4680"/>
        </w:tabs>
        <w:spacing w:line="360" w:lineRule="auto"/>
        <w:jc w:val="left"/>
        <w:rPr>
          <w:b w:val="1"/>
          <w:sz w:val="26"/>
          <w:szCs w:val="26"/>
        </w:rPr>
      </w:pPr>
      <w:r w:rsidDel="00000000" w:rsidR="00000000" w:rsidRPr="00000000">
        <w:rPr>
          <w:b w:val="1"/>
          <w:sz w:val="26"/>
          <w:szCs w:val="26"/>
        </w:rPr>
        <w:drawing>
          <wp:inline distB="114300" distT="114300" distL="114300" distR="114300">
            <wp:extent cx="5759775" cy="2908300"/>
            <wp:effectExtent b="0" l="0" r="0" t="0"/>
            <wp:docPr id="1040"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597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pos="4680"/>
        </w:tabs>
        <w:spacing w:after="240" w:before="240" w:line="276" w:lineRule="auto"/>
        <w:jc w:val="center"/>
        <w:rPr>
          <w:b w:val="1"/>
          <w:sz w:val="26"/>
          <w:szCs w:val="26"/>
        </w:rPr>
      </w:pPr>
      <w:r w:rsidDel="00000000" w:rsidR="00000000" w:rsidRPr="00000000">
        <w:rPr>
          <w:b w:val="1"/>
          <w:sz w:val="26"/>
          <w:szCs w:val="26"/>
          <w:rtl w:val="0"/>
        </w:rPr>
        <w:t xml:space="preserve">Ảnh kết thúc huấn luyện</w:t>
      </w:r>
    </w:p>
    <w:p w:rsidR="00000000" w:rsidDel="00000000" w:rsidP="00000000" w:rsidRDefault="00000000" w:rsidRPr="00000000" w14:paraId="00000101">
      <w:pPr>
        <w:tabs>
          <w:tab w:val="left" w:pos="4680"/>
        </w:tabs>
        <w:spacing w:line="360" w:lineRule="auto"/>
        <w:jc w:val="left"/>
        <w:rPr>
          <w:b w:val="1"/>
          <w:sz w:val="26"/>
          <w:szCs w:val="26"/>
        </w:rPr>
      </w:pPr>
      <w:r w:rsidDel="00000000" w:rsidR="00000000" w:rsidRPr="00000000">
        <w:rPr>
          <w:rtl w:val="0"/>
        </w:rPr>
      </w:r>
    </w:p>
    <w:p w:rsidR="00000000" w:rsidDel="00000000" w:rsidP="00000000" w:rsidRDefault="00000000" w:rsidRPr="00000000" w14:paraId="00000102">
      <w:pPr>
        <w:tabs>
          <w:tab w:val="left" w:pos="4680"/>
        </w:tabs>
        <w:spacing w:line="360" w:lineRule="auto"/>
        <w:jc w:val="left"/>
        <w:rPr>
          <w:b w:val="1"/>
          <w:sz w:val="26"/>
          <w:szCs w:val="26"/>
        </w:rPr>
      </w:pPr>
      <w:r w:rsidDel="00000000" w:rsidR="00000000" w:rsidRPr="00000000">
        <w:rPr>
          <w:rtl w:val="0"/>
        </w:rPr>
      </w:r>
    </w:p>
    <w:p w:rsidR="00000000" w:rsidDel="00000000" w:rsidP="00000000" w:rsidRDefault="00000000" w:rsidRPr="00000000" w14:paraId="00000103">
      <w:pPr>
        <w:tabs>
          <w:tab w:val="left" w:pos="4680"/>
        </w:tabs>
        <w:spacing w:line="360" w:lineRule="auto"/>
        <w:jc w:val="left"/>
        <w:rPr>
          <w:b w:val="1"/>
          <w:sz w:val="26"/>
          <w:szCs w:val="26"/>
        </w:rPr>
      </w:pPr>
      <w:r w:rsidDel="00000000" w:rsidR="00000000" w:rsidRPr="00000000">
        <w:rPr>
          <w:rtl w:val="0"/>
        </w:rPr>
      </w:r>
    </w:p>
    <w:p w:rsidR="00000000" w:rsidDel="00000000" w:rsidP="00000000" w:rsidRDefault="00000000" w:rsidRPr="00000000" w14:paraId="00000104">
      <w:pPr>
        <w:tabs>
          <w:tab w:val="left" w:pos="4680"/>
        </w:tabs>
        <w:spacing w:line="360" w:lineRule="auto"/>
        <w:jc w:val="left"/>
        <w:rPr>
          <w:b w:val="1"/>
          <w:sz w:val="26"/>
          <w:szCs w:val="26"/>
        </w:rPr>
      </w:pPr>
      <w:r w:rsidDel="00000000" w:rsidR="00000000" w:rsidRPr="00000000">
        <w:rPr>
          <w:rtl w:val="0"/>
        </w:rPr>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1755"/>
        <w:gridCol w:w="1755"/>
        <w:gridCol w:w="1785"/>
        <w:gridCol w:w="1755"/>
        <w:tblGridChange w:id="0">
          <w:tblGrid>
            <w:gridCol w:w="1815"/>
            <w:gridCol w:w="1755"/>
            <w:gridCol w:w="1755"/>
            <w:gridCol w:w="1785"/>
            <w:gridCol w:w="1755"/>
          </w:tblGrid>
        </w:tblGridChange>
      </w:tblGrid>
      <w:tr>
        <w:trPr>
          <w:cantSplit w:val="0"/>
          <w:trHeight w:val="11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Số ảnh thử nghiệm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tabs>
                <w:tab w:val="left" w:pos="4680"/>
              </w:tabs>
              <w:spacing w:before="240" w:line="276" w:lineRule="auto"/>
              <w:rPr>
                <w:b w:val="1"/>
                <w:sz w:val="26"/>
                <w:szCs w:val="26"/>
              </w:rPr>
            </w:pPr>
            <w:r w:rsidDel="00000000" w:rsidR="00000000" w:rsidRPr="00000000">
              <w:rPr>
                <w:b w:val="1"/>
                <w:sz w:val="26"/>
                <w:szCs w:val="26"/>
                <w:rtl w:val="0"/>
              </w:rPr>
              <w:t xml:space="preserve">Số ảnh nhận dạng đúng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tabs>
                <w:tab w:val="left" w:pos="4680"/>
              </w:tabs>
              <w:spacing w:before="240" w:line="276" w:lineRule="auto"/>
              <w:rPr>
                <w:b w:val="1"/>
                <w:sz w:val="26"/>
                <w:szCs w:val="26"/>
              </w:rPr>
            </w:pPr>
            <w:r w:rsidDel="00000000" w:rsidR="00000000" w:rsidRPr="00000000">
              <w:rPr>
                <w:b w:val="1"/>
                <w:sz w:val="26"/>
                <w:szCs w:val="26"/>
                <w:rtl w:val="0"/>
              </w:rPr>
              <w:t xml:space="preserve">Số ảnh nhận dạng sai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tabs>
                <w:tab w:val="left" w:pos="4680"/>
              </w:tabs>
              <w:spacing w:before="240" w:line="276" w:lineRule="auto"/>
              <w:rPr>
                <w:b w:val="1"/>
                <w:sz w:val="26"/>
                <w:szCs w:val="26"/>
              </w:rPr>
            </w:pPr>
            <w:r w:rsidDel="00000000" w:rsidR="00000000" w:rsidRPr="00000000">
              <w:rPr>
                <w:b w:val="1"/>
                <w:sz w:val="26"/>
                <w:szCs w:val="26"/>
                <w:rtl w:val="0"/>
              </w:rPr>
              <w:t xml:space="preserve">Số ảnh không phát hiện là khuôn mặt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tabs>
                <w:tab w:val="left" w:pos="4680"/>
              </w:tabs>
              <w:spacing w:before="240" w:line="276" w:lineRule="auto"/>
              <w:rPr>
                <w:b w:val="1"/>
                <w:sz w:val="26"/>
                <w:szCs w:val="26"/>
              </w:rPr>
            </w:pPr>
            <w:r w:rsidDel="00000000" w:rsidR="00000000" w:rsidRPr="00000000">
              <w:rPr>
                <w:b w:val="1"/>
                <w:sz w:val="26"/>
                <w:szCs w:val="26"/>
                <w:rtl w:val="0"/>
              </w:rPr>
              <w:t xml:space="preserve">Tỷ lệ đúng</w:t>
            </w:r>
          </w:p>
        </w:tc>
      </w:tr>
      <w:tr>
        <w:trPr>
          <w:cantSplit w:val="0"/>
          <w:trHeight w:val="515"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tabs>
                <w:tab w:val="left" w:pos="4680"/>
              </w:tabs>
              <w:spacing w:before="240" w:line="276" w:lineRule="auto"/>
              <w:jc w:val="center"/>
              <w:rPr>
                <w:b w:val="1"/>
                <w:sz w:val="26"/>
                <w:szCs w:val="26"/>
              </w:rPr>
            </w:pPr>
            <w:r w:rsidDel="00000000" w:rsidR="00000000" w:rsidRPr="00000000">
              <w:rPr>
                <w:b w:val="1"/>
                <w:sz w:val="26"/>
                <w:szCs w:val="26"/>
                <w:rtl w:val="0"/>
              </w:rPr>
              <w:t xml:space="preserve">Ảnh nằm trong tập train</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tabs>
                <w:tab w:val="left" w:pos="4680"/>
              </w:tabs>
              <w:spacing w:before="240" w:line="276" w:lineRule="auto"/>
              <w:rPr>
                <w:b w:val="1"/>
                <w:sz w:val="26"/>
                <w:szCs w:val="26"/>
              </w:rPr>
            </w:pPr>
            <w:r w:rsidDel="00000000" w:rsidR="00000000" w:rsidRPr="00000000">
              <w:rPr>
                <w:b w:val="1"/>
                <w:sz w:val="26"/>
                <w:szCs w:val="26"/>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tabs>
                <w:tab w:val="left" w:pos="4680"/>
              </w:tabs>
              <w:spacing w:before="240" w:line="276" w:lineRule="auto"/>
              <w:rPr>
                <w:b w:val="1"/>
                <w:sz w:val="26"/>
                <w:szCs w:val="26"/>
              </w:rPr>
            </w:pPr>
            <w:r w:rsidDel="00000000" w:rsidR="00000000" w:rsidRPr="00000000">
              <w:rPr>
                <w:b w:val="1"/>
                <w:sz w:val="26"/>
                <w:szCs w:val="26"/>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tabs>
                <w:tab w:val="left" w:pos="4680"/>
              </w:tabs>
              <w:spacing w:before="240" w:line="276" w:lineRule="auto"/>
              <w:rPr>
                <w:b w:val="1"/>
                <w:sz w:val="26"/>
                <w:szCs w:val="26"/>
              </w:rPr>
            </w:pPr>
            <w:r w:rsidDel="00000000" w:rsidR="00000000" w:rsidRPr="00000000">
              <w:rPr>
                <w:b w:val="1"/>
                <w:sz w:val="26"/>
                <w:szCs w:val="26"/>
                <w:rtl w:val="0"/>
              </w:rPr>
              <w:t xml:space="preserve">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tabs>
                <w:tab w:val="left" w:pos="4680"/>
              </w:tabs>
              <w:spacing w:before="240" w:line="276" w:lineRule="auto"/>
              <w:rPr>
                <w:b w:val="1"/>
                <w:sz w:val="26"/>
                <w:szCs w:val="26"/>
              </w:rPr>
            </w:pPr>
            <w:r w:rsidDel="00000000" w:rsidR="00000000" w:rsidRPr="00000000">
              <w:rPr>
                <w:b w:val="1"/>
                <w:sz w:val="26"/>
                <w:szCs w:val="26"/>
                <w:rtl w:val="0"/>
              </w:rPr>
              <w:t xml:space="preserve">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tabs>
                <w:tab w:val="left" w:pos="4680"/>
              </w:tabs>
              <w:spacing w:before="240" w:line="276" w:lineRule="auto"/>
              <w:rPr>
                <w:b w:val="1"/>
                <w:sz w:val="26"/>
                <w:szCs w:val="26"/>
              </w:rPr>
            </w:pPr>
            <w:r w:rsidDel="00000000" w:rsidR="00000000" w:rsidRPr="00000000">
              <w:rPr>
                <w:b w:val="1"/>
                <w:sz w:val="26"/>
                <w:szCs w:val="26"/>
                <w:rtl w:val="0"/>
              </w:rPr>
              <w:t xml:space="preserve">100%</w:t>
            </w:r>
          </w:p>
        </w:tc>
      </w:tr>
      <w:tr>
        <w:trPr>
          <w:cantSplit w:val="0"/>
          <w:trHeight w:val="515"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tabs>
                <w:tab w:val="left" w:pos="4680"/>
              </w:tabs>
              <w:spacing w:before="240" w:line="276" w:lineRule="auto"/>
              <w:jc w:val="center"/>
              <w:rPr>
                <w:b w:val="1"/>
                <w:sz w:val="26"/>
                <w:szCs w:val="26"/>
              </w:rPr>
            </w:pPr>
            <w:r w:rsidDel="00000000" w:rsidR="00000000" w:rsidRPr="00000000">
              <w:rPr>
                <w:b w:val="1"/>
                <w:sz w:val="26"/>
                <w:szCs w:val="26"/>
                <w:rtl w:val="0"/>
              </w:rPr>
              <w:t xml:space="preserve">Ảnh nằm trong tập test</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tabs>
                <w:tab w:val="left" w:pos="4680"/>
              </w:tabs>
              <w:spacing w:before="240" w:line="276" w:lineRule="auto"/>
              <w:rPr>
                <w:b w:val="1"/>
                <w:sz w:val="26"/>
                <w:szCs w:val="26"/>
              </w:rPr>
            </w:pPr>
            <w:r w:rsidDel="00000000" w:rsidR="00000000" w:rsidRPr="00000000">
              <w:rPr>
                <w:b w:val="1"/>
                <w:sz w:val="26"/>
                <w:szCs w:val="26"/>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tabs>
                <w:tab w:val="left" w:pos="4680"/>
              </w:tabs>
              <w:spacing w:before="240" w:line="276" w:lineRule="auto"/>
              <w:rPr>
                <w:b w:val="1"/>
                <w:sz w:val="26"/>
                <w:szCs w:val="26"/>
              </w:rPr>
            </w:pPr>
            <w:r w:rsidDel="00000000" w:rsidR="00000000" w:rsidRPr="00000000">
              <w:rPr>
                <w:b w:val="1"/>
                <w:sz w:val="26"/>
                <w:szCs w:val="26"/>
                <w:rtl w:val="0"/>
              </w:rPr>
              <w:t xml:space="preserve">90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tabs>
                <w:tab w:val="left" w:pos="4680"/>
              </w:tabs>
              <w:spacing w:before="240" w:line="276" w:lineRule="auto"/>
              <w:rPr>
                <w:b w:val="1"/>
                <w:sz w:val="26"/>
                <w:szCs w:val="26"/>
              </w:rPr>
            </w:pPr>
            <w:r w:rsidDel="00000000" w:rsidR="00000000" w:rsidRPr="00000000">
              <w:rPr>
                <w:b w:val="1"/>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tabs>
                <w:tab w:val="left" w:pos="4680"/>
              </w:tabs>
              <w:spacing w:before="240" w:line="276" w:lineRule="auto"/>
              <w:rPr>
                <w:b w:val="1"/>
                <w:sz w:val="26"/>
                <w:szCs w:val="26"/>
              </w:rPr>
            </w:pPr>
            <w:r w:rsidDel="00000000" w:rsidR="00000000" w:rsidRPr="00000000">
              <w:rPr>
                <w:b w:val="1"/>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tabs>
                <w:tab w:val="left" w:pos="4680"/>
              </w:tabs>
              <w:spacing w:before="240" w:line="276" w:lineRule="auto"/>
              <w:rPr>
                <w:b w:val="1"/>
                <w:sz w:val="26"/>
                <w:szCs w:val="26"/>
              </w:rPr>
            </w:pPr>
            <w:r w:rsidDel="00000000" w:rsidR="00000000" w:rsidRPr="00000000">
              <w:rPr>
                <w:b w:val="1"/>
                <w:sz w:val="26"/>
                <w:szCs w:val="26"/>
                <w:rtl w:val="0"/>
              </w:rPr>
              <w:t xml:space="preserve">90%</w:t>
            </w:r>
          </w:p>
        </w:tc>
      </w:tr>
      <w:tr>
        <w:trPr>
          <w:cantSplit w:val="0"/>
          <w:trHeight w:val="515"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tabs>
                <w:tab w:val="left" w:pos="4680"/>
              </w:tabs>
              <w:spacing w:before="240" w:line="276" w:lineRule="auto"/>
              <w:jc w:val="center"/>
              <w:rPr>
                <w:b w:val="1"/>
                <w:sz w:val="26"/>
                <w:szCs w:val="26"/>
              </w:rPr>
            </w:pPr>
            <w:r w:rsidDel="00000000" w:rsidR="00000000" w:rsidRPr="00000000">
              <w:rPr>
                <w:b w:val="1"/>
                <w:sz w:val="26"/>
                <w:szCs w:val="26"/>
                <w:rtl w:val="0"/>
              </w:rPr>
              <w:t xml:space="preserve">Ảnh khuôn mặt người bất kỳ</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tabs>
                <w:tab w:val="left" w:pos="4680"/>
              </w:tabs>
              <w:spacing w:before="240" w:line="276" w:lineRule="auto"/>
              <w:rPr>
                <w:b w:val="1"/>
                <w:sz w:val="26"/>
                <w:szCs w:val="26"/>
              </w:rPr>
            </w:pPr>
            <w:r w:rsidDel="00000000" w:rsidR="00000000" w:rsidRPr="00000000">
              <w:rPr>
                <w:b w:val="1"/>
                <w:sz w:val="26"/>
                <w:szCs w:val="26"/>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tabs>
                <w:tab w:val="left" w:pos="4680"/>
              </w:tabs>
              <w:spacing w:before="240" w:line="276" w:lineRule="auto"/>
              <w:rPr>
                <w:b w:val="1"/>
                <w:sz w:val="26"/>
                <w:szCs w:val="26"/>
              </w:rPr>
            </w:pPr>
            <w:r w:rsidDel="00000000" w:rsidR="00000000" w:rsidRPr="00000000">
              <w:rPr>
                <w:b w:val="1"/>
                <w:sz w:val="26"/>
                <w:szCs w:val="26"/>
                <w:rtl w:val="0"/>
              </w:rPr>
              <w:t xml:space="preserve">80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tabs>
                <w:tab w:val="left" w:pos="4680"/>
              </w:tabs>
              <w:spacing w:before="240" w:line="276" w:lineRule="auto"/>
              <w:rPr>
                <w:b w:val="1"/>
                <w:sz w:val="26"/>
                <w:szCs w:val="26"/>
              </w:rPr>
            </w:pPr>
            <w:r w:rsidDel="00000000" w:rsidR="00000000" w:rsidRPr="00000000">
              <w:rPr>
                <w:b w:val="1"/>
                <w:sz w:val="26"/>
                <w:szCs w:val="26"/>
                <w:rtl w:val="0"/>
              </w:rPr>
              <w:t xml:space="preserve">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tabs>
                <w:tab w:val="left" w:pos="4680"/>
              </w:tabs>
              <w:spacing w:before="240" w:line="276" w:lineRule="auto"/>
              <w:rPr>
                <w:b w:val="1"/>
                <w:sz w:val="26"/>
                <w:szCs w:val="26"/>
              </w:rPr>
            </w:pPr>
            <w:r w:rsidDel="00000000" w:rsidR="00000000" w:rsidRPr="00000000">
              <w:rPr>
                <w:b w:val="1"/>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tabs>
                <w:tab w:val="left" w:pos="4680"/>
              </w:tabs>
              <w:spacing w:before="240" w:line="276" w:lineRule="auto"/>
              <w:rPr>
                <w:b w:val="1"/>
                <w:sz w:val="26"/>
                <w:szCs w:val="26"/>
              </w:rPr>
            </w:pPr>
            <w:r w:rsidDel="00000000" w:rsidR="00000000" w:rsidRPr="00000000">
              <w:rPr>
                <w:b w:val="1"/>
                <w:sz w:val="26"/>
                <w:szCs w:val="26"/>
                <w:rtl w:val="0"/>
              </w:rPr>
              <w:t xml:space="preserve">80%</w:t>
            </w:r>
          </w:p>
        </w:tc>
      </w:tr>
    </w:tbl>
    <w:p w:rsidR="00000000" w:rsidDel="00000000" w:rsidP="00000000" w:rsidRDefault="00000000" w:rsidRPr="00000000" w14:paraId="00000128">
      <w:pPr>
        <w:tabs>
          <w:tab w:val="left" w:pos="4680"/>
        </w:tabs>
        <w:spacing w:after="240" w:before="240" w:line="276" w:lineRule="auto"/>
        <w:jc w:val="center"/>
        <w:rPr>
          <w:b w:val="1"/>
          <w:sz w:val="26"/>
          <w:szCs w:val="26"/>
        </w:rPr>
      </w:pPr>
      <w:r w:rsidDel="00000000" w:rsidR="00000000" w:rsidRPr="00000000">
        <w:rPr>
          <w:b w:val="1"/>
          <w:sz w:val="26"/>
          <w:szCs w:val="26"/>
          <w:rtl w:val="0"/>
        </w:rPr>
        <w:t xml:space="preserve">Bảng thực nghiệm nhận dạng cảm xúc</w:t>
      </w:r>
    </w:p>
    <w:p w:rsidR="00000000" w:rsidDel="00000000" w:rsidP="00000000" w:rsidRDefault="00000000" w:rsidRPr="00000000" w14:paraId="00000129">
      <w:pPr>
        <w:tabs>
          <w:tab w:val="left" w:pos="4680"/>
        </w:tabs>
        <w:spacing w:after="240" w:before="240" w:line="276" w:lineRule="auto"/>
        <w:rPr>
          <w:sz w:val="26"/>
          <w:szCs w:val="26"/>
        </w:rPr>
      </w:pPr>
      <w:r w:rsidDel="00000000" w:rsidR="00000000" w:rsidRPr="00000000">
        <w:rPr>
          <w:sz w:val="26"/>
          <w:szCs w:val="26"/>
          <w:rtl w:val="0"/>
        </w:rPr>
        <w:t xml:space="preserve">-  Để triển khai huấn luyện và thử nghiệm mô hình đề xuất, ngôn ngữ Python và thư viện Keras/TensorFlow được sử dụng cho việc xây dựng mô hình mạng CNN.Sử dụng dữ liệu gồm folder train với hơn 28000 ảnh cảm xúc khuôn mặt và folder test với hơn 7000 ảnh cảm xúc khuôn mặt. Ngôn ngữ Python kết hợp thêm OpenCV cũng được sử dụng để viết chương trình minh họa hỗ trợ cho việc xử lý dữ liệu đầu vào từ webcam/camera. Quá trình xử lý qua 5 bước như sau:</w:t>
      </w:r>
    </w:p>
    <w:p w:rsidR="00000000" w:rsidDel="00000000" w:rsidP="00000000" w:rsidRDefault="00000000" w:rsidRPr="00000000" w14:paraId="0000012A">
      <w:pPr>
        <w:tabs>
          <w:tab w:val="left" w:pos="4680"/>
        </w:tabs>
        <w:spacing w:after="240" w:before="240" w:line="276" w:lineRule="auto"/>
        <w:rPr>
          <w:sz w:val="26"/>
          <w:szCs w:val="26"/>
        </w:rPr>
      </w:pPr>
      <w:r w:rsidDel="00000000" w:rsidR="00000000" w:rsidRPr="00000000">
        <w:rPr>
          <w:sz w:val="26"/>
          <w:szCs w:val="26"/>
          <w:rtl w:val="0"/>
        </w:rPr>
        <w:t xml:space="preserve">1. Ảnh đầu vào được chuyển thành đa cấp xám;</w:t>
      </w:r>
    </w:p>
    <w:p w:rsidR="00000000" w:rsidDel="00000000" w:rsidP="00000000" w:rsidRDefault="00000000" w:rsidRPr="00000000" w14:paraId="0000012B">
      <w:pPr>
        <w:tabs>
          <w:tab w:val="left" w:pos="4680"/>
        </w:tabs>
        <w:spacing w:after="240" w:before="240" w:line="276" w:lineRule="auto"/>
        <w:rPr>
          <w:sz w:val="26"/>
          <w:szCs w:val="26"/>
        </w:rPr>
      </w:pPr>
      <w:r w:rsidDel="00000000" w:rsidR="00000000" w:rsidRPr="00000000">
        <w:rPr>
          <w:sz w:val="26"/>
          <w:szCs w:val="26"/>
          <w:rtl w:val="0"/>
        </w:rPr>
        <w:t xml:space="preserve">2. Dùng haar cascade (OpenCV) tìm kiếm vùng mặt người trên ảnh đầu vào;</w:t>
      </w:r>
    </w:p>
    <w:p w:rsidR="00000000" w:rsidDel="00000000" w:rsidP="00000000" w:rsidRDefault="00000000" w:rsidRPr="00000000" w14:paraId="0000012C">
      <w:pPr>
        <w:tabs>
          <w:tab w:val="left" w:pos="4680"/>
        </w:tabs>
        <w:spacing w:after="240" w:before="240" w:line="276" w:lineRule="auto"/>
        <w:rPr>
          <w:sz w:val="26"/>
          <w:szCs w:val="26"/>
        </w:rPr>
      </w:pPr>
      <w:r w:rsidDel="00000000" w:rsidR="00000000" w:rsidRPr="00000000">
        <w:rPr>
          <w:sz w:val="26"/>
          <w:szCs w:val="26"/>
          <w:rtl w:val="0"/>
        </w:rPr>
        <w:t xml:space="preserve">3. Vùng ảnh mặt người được chuyển đổi về kích thước 48x48;</w:t>
      </w:r>
    </w:p>
    <w:p w:rsidR="00000000" w:rsidDel="00000000" w:rsidP="00000000" w:rsidRDefault="00000000" w:rsidRPr="00000000" w14:paraId="0000012D">
      <w:pPr>
        <w:tabs>
          <w:tab w:val="left" w:pos="4680"/>
        </w:tabs>
        <w:spacing w:after="240" w:before="240" w:line="276" w:lineRule="auto"/>
        <w:rPr>
          <w:sz w:val="26"/>
          <w:szCs w:val="26"/>
        </w:rPr>
      </w:pPr>
      <w:r w:rsidDel="00000000" w:rsidR="00000000" w:rsidRPr="00000000">
        <w:rPr>
          <w:sz w:val="26"/>
          <w:szCs w:val="26"/>
          <w:rtl w:val="0"/>
        </w:rPr>
        <w:t xml:space="preserve">4. Ảnh 48x48 đa cấp xám chuyển đổi về miền [0, 1] sau đó đưa vào mô hình CNN;</w:t>
      </w:r>
    </w:p>
    <w:p w:rsidR="00000000" w:rsidDel="00000000" w:rsidP="00000000" w:rsidRDefault="00000000" w:rsidRPr="00000000" w14:paraId="0000012E">
      <w:pPr>
        <w:tabs>
          <w:tab w:val="left" w:pos="4680"/>
        </w:tabs>
        <w:spacing w:after="240" w:before="240" w:line="276" w:lineRule="auto"/>
        <w:rPr>
          <w:sz w:val="26"/>
          <w:szCs w:val="26"/>
        </w:rPr>
      </w:pPr>
      <w:r w:rsidDel="00000000" w:rsidR="00000000" w:rsidRPr="00000000">
        <w:rPr>
          <w:sz w:val="26"/>
          <w:szCs w:val="26"/>
          <w:rtl w:val="0"/>
        </w:rPr>
        <w:t xml:space="preserve">5. Đầu ra của CNN là xác suất của các cảm xúc, chọn cảm xúc có xác xuất cao nhất làm kết quả cuối cùng</w:t>
      </w:r>
    </w:p>
    <w:p w:rsidR="00000000" w:rsidDel="00000000" w:rsidP="00000000" w:rsidRDefault="00000000" w:rsidRPr="00000000" w14:paraId="0000012F">
      <w:pPr>
        <w:tabs>
          <w:tab w:val="left" w:pos="4680"/>
        </w:tabs>
        <w:spacing w:after="240" w:before="240" w:line="276" w:lineRule="auto"/>
        <w:rPr>
          <w:sz w:val="26"/>
          <w:szCs w:val="26"/>
        </w:rPr>
      </w:pPr>
      <w:r w:rsidDel="00000000" w:rsidR="00000000" w:rsidRPr="00000000">
        <w:rPr>
          <w:sz w:val="26"/>
          <w:szCs w:val="26"/>
        </w:rPr>
        <w:drawing>
          <wp:inline distB="114300" distT="114300" distL="114300" distR="114300">
            <wp:extent cx="5759775" cy="3873500"/>
            <wp:effectExtent b="0" l="0" r="0" t="0"/>
            <wp:docPr id="1029"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5977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pos="4680"/>
        </w:tabs>
        <w:spacing w:after="240" w:before="240" w:line="276" w:lineRule="auto"/>
        <w:jc w:val="left"/>
        <w:rPr>
          <w:b w:val="1"/>
          <w:sz w:val="26"/>
          <w:szCs w:val="26"/>
        </w:rPr>
      </w:pPr>
      <w:r w:rsidDel="00000000" w:rsidR="00000000" w:rsidRPr="00000000">
        <w:rPr>
          <w:rtl w:val="0"/>
        </w:rPr>
      </w:r>
    </w:p>
    <w:p w:rsidR="00000000" w:rsidDel="00000000" w:rsidP="00000000" w:rsidRDefault="00000000" w:rsidRPr="00000000" w14:paraId="00000131">
      <w:pPr>
        <w:tabs>
          <w:tab w:val="left" w:pos="4680"/>
        </w:tabs>
        <w:spacing w:line="360" w:lineRule="auto"/>
        <w:jc w:val="left"/>
        <w:rPr>
          <w:b w:val="1"/>
          <w:sz w:val="32"/>
          <w:szCs w:val="32"/>
        </w:rPr>
      </w:pPr>
      <w:r w:rsidDel="00000000" w:rsidR="00000000" w:rsidRPr="00000000">
        <w:rPr>
          <w:rtl w:val="0"/>
        </w:rPr>
      </w:r>
    </w:p>
    <w:p w:rsidR="00000000" w:rsidDel="00000000" w:rsidP="00000000" w:rsidRDefault="00000000" w:rsidRPr="00000000" w14:paraId="00000132">
      <w:pPr>
        <w:tabs>
          <w:tab w:val="left" w:pos="4680"/>
        </w:tabs>
        <w:spacing w:line="360" w:lineRule="auto"/>
        <w:jc w:val="center"/>
        <w:rPr>
          <w:b w:val="1"/>
          <w:sz w:val="32"/>
          <w:szCs w:val="32"/>
        </w:rPr>
      </w:pPr>
      <w:r w:rsidDel="00000000" w:rsidR="00000000" w:rsidRPr="00000000">
        <w:rPr>
          <w:b w:val="1"/>
          <w:sz w:val="32"/>
          <w:szCs w:val="32"/>
          <w:rtl w:val="0"/>
        </w:rPr>
        <w:t xml:space="preserve">CHƯƠNG 5 :KẾT LUẬN VÀ HƯỚNG PHÁT TRIỂN</w:t>
      </w:r>
    </w:p>
    <w:p w:rsidR="00000000" w:rsidDel="00000000" w:rsidP="00000000" w:rsidRDefault="00000000" w:rsidRPr="00000000" w14:paraId="00000133">
      <w:pPr>
        <w:tabs>
          <w:tab w:val="left" w:pos="4680"/>
        </w:tabs>
        <w:spacing w:after="240" w:before="240" w:line="360" w:lineRule="auto"/>
        <w:rPr>
          <w:b w:val="1"/>
          <w:sz w:val="28"/>
          <w:szCs w:val="28"/>
        </w:rPr>
      </w:pPr>
      <w:r w:rsidDel="00000000" w:rsidR="00000000" w:rsidRPr="00000000">
        <w:rPr>
          <w:b w:val="1"/>
          <w:sz w:val="28"/>
          <w:szCs w:val="28"/>
          <w:rtl w:val="0"/>
        </w:rPr>
        <w:t xml:space="preserve">5.1 Kết luận:</w:t>
      </w:r>
    </w:p>
    <w:p w:rsidR="00000000" w:rsidDel="00000000" w:rsidP="00000000" w:rsidRDefault="00000000" w:rsidRPr="00000000" w14:paraId="00000134">
      <w:pPr>
        <w:tabs>
          <w:tab w:val="left" w:pos="4680"/>
        </w:tabs>
        <w:spacing w:after="240" w:before="240" w:line="360" w:lineRule="auto"/>
        <w:rPr>
          <w:sz w:val="26"/>
          <w:szCs w:val="26"/>
        </w:rPr>
      </w:pPr>
      <w:r w:rsidDel="00000000" w:rsidR="00000000" w:rsidRPr="00000000">
        <w:rPr>
          <w:sz w:val="26"/>
          <w:szCs w:val="26"/>
          <w:rtl w:val="0"/>
        </w:rPr>
        <w:t xml:space="preserve">Sau khi tìm hiểu và thực hiện đề tài “Nhận dạng cảm xúc khuôn mặt ”, nhóm đã được các kết quả sau:</w:t>
      </w:r>
    </w:p>
    <w:p w:rsidR="00000000" w:rsidDel="00000000" w:rsidP="00000000" w:rsidRDefault="00000000" w:rsidRPr="00000000" w14:paraId="00000135">
      <w:pPr>
        <w:tabs>
          <w:tab w:val="left" w:pos="4680"/>
        </w:tabs>
        <w:spacing w:after="240" w:before="240" w:line="360" w:lineRule="auto"/>
        <w:rPr>
          <w:sz w:val="26"/>
          <w:szCs w:val="26"/>
        </w:rPr>
      </w:pPr>
      <w:r w:rsidDel="00000000" w:rsidR="00000000" w:rsidRPr="00000000">
        <w:rPr>
          <w:sz w:val="26"/>
          <w:szCs w:val="26"/>
          <w:rtl w:val="0"/>
        </w:rPr>
        <w:t xml:space="preserve">- Mô hình “ Nhận dạng cảm xúc trên khuôn mặt ” hoạt động ổn định, đáp ứng 80% yêu cầu đặt ra ban đầu</w:t>
      </w:r>
    </w:p>
    <w:p w:rsidR="00000000" w:rsidDel="00000000" w:rsidP="00000000" w:rsidRDefault="00000000" w:rsidRPr="00000000" w14:paraId="00000136">
      <w:pPr>
        <w:tabs>
          <w:tab w:val="left" w:pos="4680"/>
        </w:tabs>
        <w:spacing w:after="240" w:before="240" w:line="360" w:lineRule="auto"/>
        <w:rPr>
          <w:sz w:val="26"/>
          <w:szCs w:val="26"/>
        </w:rPr>
      </w:pPr>
      <w:r w:rsidDel="00000000" w:rsidR="00000000" w:rsidRPr="00000000">
        <w:rPr>
          <w:sz w:val="26"/>
          <w:szCs w:val="26"/>
          <w:rtl w:val="0"/>
        </w:rPr>
        <w:t xml:space="preserve">- Mô hình đã nhận dạng được 7 loại cảm xúc  vui, buồn, sợ hải, giận dữ, ngạc nhiên, khó chịu, bình thường. Ảnh đầu vào được chụp từ webcam trên máy tính và ảnh đã được chụp sẵn.</w:t>
      </w:r>
    </w:p>
    <w:p w:rsidR="00000000" w:rsidDel="00000000" w:rsidP="00000000" w:rsidRDefault="00000000" w:rsidRPr="00000000" w14:paraId="00000137">
      <w:pPr>
        <w:tabs>
          <w:tab w:val="left" w:pos="4680"/>
        </w:tabs>
        <w:spacing w:after="240" w:before="240" w:line="360" w:lineRule="auto"/>
        <w:rPr>
          <w:i w:val="1"/>
          <w:sz w:val="28"/>
          <w:szCs w:val="28"/>
        </w:rPr>
      </w:pPr>
      <w:r w:rsidDel="00000000" w:rsidR="00000000" w:rsidRPr="00000000">
        <w:rPr>
          <w:i w:val="1"/>
          <w:sz w:val="28"/>
          <w:szCs w:val="28"/>
          <w:rtl w:val="0"/>
        </w:rPr>
        <w:t xml:space="preserve">5.1.1 Ưu và nhược điểm</w:t>
      </w:r>
    </w:p>
    <w:p w:rsidR="00000000" w:rsidDel="00000000" w:rsidP="00000000" w:rsidRDefault="00000000" w:rsidRPr="00000000" w14:paraId="00000138">
      <w:pPr>
        <w:tabs>
          <w:tab w:val="left" w:pos="4680"/>
        </w:tabs>
        <w:spacing w:after="240" w:before="240" w:line="360" w:lineRule="auto"/>
        <w:rPr>
          <w:sz w:val="26"/>
          <w:szCs w:val="26"/>
          <w:u w:val="single"/>
        </w:rPr>
      </w:pPr>
      <w:r w:rsidDel="00000000" w:rsidR="00000000" w:rsidRPr="00000000">
        <w:rPr>
          <w:sz w:val="26"/>
          <w:szCs w:val="26"/>
          <w:u w:val="single"/>
          <w:rtl w:val="0"/>
        </w:rPr>
        <w:t xml:space="preserve">Ưu điểm:</w:t>
      </w:r>
    </w:p>
    <w:p w:rsidR="00000000" w:rsidDel="00000000" w:rsidP="00000000" w:rsidRDefault="00000000" w:rsidRPr="00000000" w14:paraId="00000139">
      <w:pPr>
        <w:tabs>
          <w:tab w:val="left" w:pos="4680"/>
        </w:tabs>
        <w:spacing w:after="240" w:before="240" w:line="360" w:lineRule="auto"/>
        <w:rPr>
          <w:sz w:val="26"/>
          <w:szCs w:val="26"/>
        </w:rPr>
      </w:pPr>
      <w:r w:rsidDel="00000000" w:rsidR="00000000" w:rsidRPr="00000000">
        <w:rPr>
          <w:sz w:val="26"/>
          <w:szCs w:val="26"/>
          <w:rtl w:val="0"/>
        </w:rPr>
        <w:t xml:space="preserve">- Mô hình đơn giản, nhỏ gọn, dễ vận hành hệ thống.</w:t>
      </w:r>
    </w:p>
    <w:p w:rsidR="00000000" w:rsidDel="00000000" w:rsidP="00000000" w:rsidRDefault="00000000" w:rsidRPr="00000000" w14:paraId="0000013A">
      <w:pPr>
        <w:tabs>
          <w:tab w:val="left" w:pos="4680"/>
        </w:tabs>
        <w:spacing w:after="240" w:before="240" w:line="360" w:lineRule="auto"/>
        <w:rPr>
          <w:sz w:val="26"/>
          <w:szCs w:val="26"/>
        </w:rPr>
      </w:pPr>
      <w:r w:rsidDel="00000000" w:rsidR="00000000" w:rsidRPr="00000000">
        <w:rPr>
          <w:sz w:val="26"/>
          <w:szCs w:val="26"/>
          <w:rtl w:val="0"/>
        </w:rPr>
        <w:t xml:space="preserve">- Dễ dàng thay đổi tăng số lượng nhận dạng sau cho phù hợp với nhu cầu.</w:t>
      </w:r>
    </w:p>
    <w:p w:rsidR="00000000" w:rsidDel="00000000" w:rsidP="00000000" w:rsidRDefault="00000000" w:rsidRPr="00000000" w14:paraId="0000013B">
      <w:pPr>
        <w:tabs>
          <w:tab w:val="left" w:pos="4680"/>
        </w:tabs>
        <w:spacing w:after="240" w:before="240" w:line="360" w:lineRule="auto"/>
        <w:rPr>
          <w:sz w:val="26"/>
          <w:szCs w:val="26"/>
          <w:u w:val="single"/>
        </w:rPr>
      </w:pPr>
      <w:r w:rsidDel="00000000" w:rsidR="00000000" w:rsidRPr="00000000">
        <w:rPr>
          <w:sz w:val="26"/>
          <w:szCs w:val="26"/>
          <w:u w:val="single"/>
          <w:rtl w:val="0"/>
        </w:rPr>
        <w:t xml:space="preserve">Nhược điểm:</w:t>
      </w:r>
    </w:p>
    <w:p w:rsidR="00000000" w:rsidDel="00000000" w:rsidP="00000000" w:rsidRDefault="00000000" w:rsidRPr="00000000" w14:paraId="0000013C">
      <w:pPr>
        <w:tabs>
          <w:tab w:val="left" w:pos="4680"/>
        </w:tabs>
        <w:spacing w:after="240" w:before="240" w:line="360" w:lineRule="auto"/>
        <w:rPr>
          <w:sz w:val="26"/>
          <w:szCs w:val="26"/>
        </w:rPr>
      </w:pPr>
      <w:r w:rsidDel="00000000" w:rsidR="00000000" w:rsidRPr="00000000">
        <w:rPr>
          <w:sz w:val="26"/>
          <w:szCs w:val="26"/>
          <w:rtl w:val="0"/>
        </w:rPr>
        <w:t xml:space="preserve">- Phải hướng mặt tương đối trực diện với webcam. Nghiêng, xoay trái, xoay phải, ngẩng đầu, cuối đầu hơn 30 độ thì tỷ lệ nhận dạng rất thấp.</w:t>
      </w:r>
    </w:p>
    <w:p w:rsidR="00000000" w:rsidDel="00000000" w:rsidP="00000000" w:rsidRDefault="00000000" w:rsidRPr="00000000" w14:paraId="0000013D">
      <w:pPr>
        <w:tabs>
          <w:tab w:val="left" w:pos="4680"/>
        </w:tabs>
        <w:spacing w:after="240" w:before="240" w:line="360" w:lineRule="auto"/>
        <w:rPr>
          <w:sz w:val="26"/>
          <w:szCs w:val="26"/>
        </w:rPr>
      </w:pPr>
      <w:r w:rsidDel="00000000" w:rsidR="00000000" w:rsidRPr="00000000">
        <w:rPr>
          <w:sz w:val="26"/>
          <w:szCs w:val="26"/>
          <w:rtl w:val="0"/>
        </w:rPr>
        <w:t xml:space="preserve">- Khi khoảng cách nhận dạng càng xa (hơn 50cm) thì tỉ lệ nhận dạng càng giảm xuống</w:t>
      </w:r>
    </w:p>
    <w:p w:rsidR="00000000" w:rsidDel="00000000" w:rsidP="00000000" w:rsidRDefault="00000000" w:rsidRPr="00000000" w14:paraId="0000013E">
      <w:pPr>
        <w:tabs>
          <w:tab w:val="left" w:pos="4680"/>
        </w:tabs>
        <w:spacing w:after="240" w:before="240" w:line="360" w:lineRule="auto"/>
        <w:rPr>
          <w:sz w:val="26"/>
          <w:szCs w:val="26"/>
        </w:rPr>
      </w:pPr>
      <w:r w:rsidDel="00000000" w:rsidR="00000000" w:rsidRPr="00000000">
        <w:rPr>
          <w:sz w:val="26"/>
          <w:szCs w:val="26"/>
          <w:rtl w:val="0"/>
        </w:rPr>
        <w:t xml:space="preserve">- Hệ thống vẫn nhận dạng không chính xác cảm giác buồn và nhạc nhiên hoặc không nhận dạng. Dẫn đến hệ thống điều khiển hoạt động chính xác không cao.  </w:t>
      </w:r>
    </w:p>
    <w:p w:rsidR="00000000" w:rsidDel="00000000" w:rsidP="00000000" w:rsidRDefault="00000000" w:rsidRPr="00000000" w14:paraId="0000013F">
      <w:pPr>
        <w:tabs>
          <w:tab w:val="left" w:pos="4680"/>
        </w:tabs>
        <w:spacing w:after="240" w:before="240" w:line="36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40">
      <w:pPr>
        <w:tabs>
          <w:tab w:val="left" w:pos="4680"/>
        </w:tabs>
        <w:spacing w:after="240" w:before="240" w:line="360" w:lineRule="auto"/>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141">
      <w:pPr>
        <w:tabs>
          <w:tab w:val="left" w:pos="4680"/>
        </w:tabs>
        <w:spacing w:after="240" w:before="240" w:line="360" w:lineRule="auto"/>
        <w:rPr>
          <w:b w:val="1"/>
          <w:sz w:val="28"/>
          <w:szCs w:val="28"/>
        </w:rPr>
      </w:pPr>
      <w:r w:rsidDel="00000000" w:rsidR="00000000" w:rsidRPr="00000000">
        <w:rPr>
          <w:b w:val="1"/>
          <w:sz w:val="28"/>
          <w:szCs w:val="28"/>
          <w:rtl w:val="0"/>
        </w:rPr>
        <w:t xml:space="preserve">5.2. Hướng phát triển</w:t>
      </w:r>
    </w:p>
    <w:p w:rsidR="00000000" w:rsidDel="00000000" w:rsidP="00000000" w:rsidRDefault="00000000" w:rsidRPr="00000000" w14:paraId="00000142">
      <w:pPr>
        <w:tabs>
          <w:tab w:val="left" w:pos="4680"/>
        </w:tabs>
        <w:spacing w:after="240" w:before="240" w:line="360" w:lineRule="auto"/>
        <w:rPr>
          <w:sz w:val="26"/>
          <w:szCs w:val="26"/>
        </w:rPr>
      </w:pPr>
      <w:r w:rsidDel="00000000" w:rsidR="00000000" w:rsidRPr="00000000">
        <w:rPr>
          <w:sz w:val="26"/>
          <w:szCs w:val="26"/>
          <w:rtl w:val="0"/>
        </w:rPr>
        <w:t xml:space="preserve">-Trong phạm vi đồ án chỉ trình bài những phần cơ bản, tuy nhiên việc mở rộng mô hình nhận dạng cảm xúc để điều khiển các ứng dụng thực tế hơn thì cần phải có thời gian nghiên cứu và cải tiến. Nhận thấy có thể phát triển thêm một số tính năng sau:</w:t>
      </w:r>
    </w:p>
    <w:p w:rsidR="00000000" w:rsidDel="00000000" w:rsidP="00000000" w:rsidRDefault="00000000" w:rsidRPr="00000000" w14:paraId="00000143">
      <w:pPr>
        <w:tabs>
          <w:tab w:val="left" w:pos="4680"/>
        </w:tabs>
        <w:spacing w:after="240" w:before="240" w:line="360" w:lineRule="auto"/>
        <w:rPr>
          <w:sz w:val="26"/>
          <w:szCs w:val="26"/>
        </w:rPr>
      </w:pPr>
      <w:r w:rsidDel="00000000" w:rsidR="00000000" w:rsidRPr="00000000">
        <w:rPr>
          <w:sz w:val="26"/>
          <w:szCs w:val="26"/>
          <w:rtl w:val="0"/>
        </w:rPr>
        <w:t xml:space="preserve">- Tăng thêm số lượng nhận dạng cảm xúc trên gương mặt để có thể áp dụng thực tiễn và điều khiển các thiết bị trong gia đình, robot , các cảnh báo</w:t>
      </w:r>
    </w:p>
    <w:p w:rsidR="00000000" w:rsidDel="00000000" w:rsidP="00000000" w:rsidRDefault="00000000" w:rsidRPr="00000000" w14:paraId="00000144">
      <w:pPr>
        <w:tabs>
          <w:tab w:val="left" w:pos="4680"/>
        </w:tabs>
        <w:spacing w:after="240" w:before="240" w:line="360" w:lineRule="auto"/>
        <w:rPr>
          <w:sz w:val="26"/>
          <w:szCs w:val="26"/>
        </w:rPr>
      </w:pPr>
      <w:r w:rsidDel="00000000" w:rsidR="00000000" w:rsidRPr="00000000">
        <w:rPr>
          <w:sz w:val="26"/>
          <w:szCs w:val="26"/>
          <w:rtl w:val="0"/>
        </w:rPr>
        <w:t xml:space="preserve">-Xây dựng chương trình hoàn chỉnh để nhận dạng cảm xúc không phụ thuộc vào khoảng cách và điều kiện môi trường khác nhau (buổi chiều, tối)</w:t>
      </w:r>
    </w:p>
    <w:p w:rsidR="00000000" w:rsidDel="00000000" w:rsidP="00000000" w:rsidRDefault="00000000" w:rsidRPr="00000000" w14:paraId="00000145">
      <w:pPr>
        <w:tabs>
          <w:tab w:val="left" w:pos="4680"/>
        </w:tabs>
        <w:spacing w:line="360" w:lineRule="auto"/>
        <w:jc w:val="center"/>
        <w:rPr>
          <w:sz w:val="30"/>
          <w:szCs w:val="30"/>
        </w:rPr>
      </w:pPr>
      <w:r w:rsidDel="00000000" w:rsidR="00000000" w:rsidRPr="00000000">
        <w:rPr>
          <w:rtl w:val="0"/>
        </w:rPr>
      </w:r>
    </w:p>
    <w:p w:rsidR="00000000" w:rsidDel="00000000" w:rsidP="00000000" w:rsidRDefault="00000000" w:rsidRPr="00000000" w14:paraId="00000146">
      <w:pPr>
        <w:tabs>
          <w:tab w:val="left" w:pos="4680"/>
        </w:tabs>
        <w:spacing w:line="360" w:lineRule="auto"/>
        <w:jc w:val="center"/>
        <w:rPr>
          <w:b w:val="1"/>
          <w:sz w:val="30"/>
          <w:szCs w:val="30"/>
        </w:rPr>
      </w:pPr>
      <w:r w:rsidDel="00000000" w:rsidR="00000000" w:rsidRPr="00000000">
        <w:rPr>
          <w:b w:val="1"/>
          <w:sz w:val="30"/>
          <w:szCs w:val="30"/>
          <w:rtl w:val="0"/>
        </w:rPr>
        <w:t xml:space="preserve">LỜI CẢM ƠN</w:t>
      </w:r>
    </w:p>
    <w:p w:rsidR="00000000" w:rsidDel="00000000" w:rsidP="00000000" w:rsidRDefault="00000000" w:rsidRPr="00000000" w14:paraId="00000147">
      <w:pPr>
        <w:tabs>
          <w:tab w:val="left" w:pos="4680"/>
        </w:tabs>
        <w:spacing w:line="360" w:lineRule="auto"/>
        <w:jc w:val="left"/>
        <w:rPr>
          <w:sz w:val="26"/>
          <w:szCs w:val="26"/>
          <w:highlight w:val="white"/>
        </w:rPr>
      </w:pPr>
      <w:r w:rsidDel="00000000" w:rsidR="00000000" w:rsidRPr="00000000">
        <w:rPr>
          <w:sz w:val="26"/>
          <w:szCs w:val="26"/>
          <w:highlight w:val="white"/>
          <w:rtl w:val="0"/>
        </w:rPr>
        <w:t xml:space="preserve">Báo cáo đồ án môn Trí tuệ nhân tạo với đề tài “Các kỹ thuật nhận dạng cảm xúc” là kết quả của quá trình cố gắng không ngừng của nhóm  và được sự giúp đỡ, động viên thầy, bạn bè. Nhóm tôi xin gửi lời cảm ơn tới những người đã giúp đỡ nhóm trong thời gian nghiên cứu và học tập. Đặc biệt thầy Huỳnh Quốc Bảo đã đồng hành môn học trí tuệ nhân tạo với nhóm chúng tôi.</w:t>
      </w:r>
    </w:p>
    <w:p w:rsidR="00000000" w:rsidDel="00000000" w:rsidP="00000000" w:rsidRDefault="00000000" w:rsidRPr="00000000" w14:paraId="00000148">
      <w:pPr>
        <w:tabs>
          <w:tab w:val="left" w:pos="4680"/>
        </w:tabs>
        <w:spacing w:line="360" w:lineRule="auto"/>
        <w:jc w:val="left"/>
        <w:rPr>
          <w:sz w:val="26"/>
          <w:szCs w:val="26"/>
          <w:highlight w:val="white"/>
        </w:rPr>
      </w:pPr>
      <w:r w:rsidDel="00000000" w:rsidR="00000000" w:rsidRPr="00000000">
        <w:rPr>
          <w:sz w:val="26"/>
          <w:szCs w:val="26"/>
          <w:highlight w:val="white"/>
          <w:rtl w:val="0"/>
        </w:rPr>
        <w:tab/>
      </w:r>
    </w:p>
    <w:p w:rsidR="00000000" w:rsidDel="00000000" w:rsidP="00000000" w:rsidRDefault="00000000" w:rsidRPr="00000000" w14:paraId="00000149">
      <w:pPr>
        <w:tabs>
          <w:tab w:val="left" w:pos="4680"/>
        </w:tabs>
        <w:spacing w:line="360" w:lineRule="auto"/>
        <w:jc w:val="center"/>
        <w:rPr>
          <w:b w:val="1"/>
          <w:sz w:val="26"/>
          <w:szCs w:val="26"/>
          <w:highlight w:val="white"/>
        </w:rPr>
      </w:pPr>
      <w:r w:rsidDel="00000000" w:rsidR="00000000" w:rsidRPr="00000000">
        <w:rPr>
          <w:b w:val="1"/>
          <w:sz w:val="26"/>
          <w:szCs w:val="26"/>
          <w:highlight w:val="white"/>
          <w:rtl w:val="0"/>
        </w:rPr>
        <w:t xml:space="preserve">TÀI LIỆU THAM KHẢO</w:t>
      </w:r>
    </w:p>
    <w:p w:rsidR="00000000" w:rsidDel="00000000" w:rsidP="00000000" w:rsidRDefault="00000000" w:rsidRPr="00000000" w14:paraId="0000014A">
      <w:pPr>
        <w:tabs>
          <w:tab w:val="left" w:pos="4680"/>
        </w:tabs>
        <w:spacing w:line="360" w:lineRule="auto"/>
        <w:jc w:val="center"/>
        <w:rPr>
          <w:b w:val="1"/>
          <w:sz w:val="26"/>
          <w:szCs w:val="26"/>
          <w:highlight w:val="white"/>
        </w:rPr>
      </w:pPr>
      <w:r w:rsidDel="00000000" w:rsidR="00000000" w:rsidRPr="00000000">
        <w:rPr>
          <w:rtl w:val="0"/>
        </w:rPr>
      </w:r>
    </w:p>
    <w:p w:rsidR="00000000" w:rsidDel="00000000" w:rsidP="00000000" w:rsidRDefault="00000000" w:rsidRPr="00000000" w14:paraId="0000014B">
      <w:pPr>
        <w:tabs>
          <w:tab w:val="left" w:pos="4680"/>
        </w:tabs>
        <w:spacing w:line="360" w:lineRule="auto"/>
        <w:jc w:val="left"/>
        <w:rPr>
          <w:sz w:val="26"/>
          <w:szCs w:val="26"/>
          <w:highlight w:val="white"/>
        </w:rPr>
      </w:pPr>
      <w:r w:rsidDel="00000000" w:rsidR="00000000" w:rsidRPr="00000000">
        <w:rPr>
          <w:sz w:val="26"/>
          <w:szCs w:val="26"/>
          <w:highlight w:val="white"/>
          <w:rtl w:val="0"/>
        </w:rPr>
        <w:t xml:space="preserve">[1] </w:t>
      </w:r>
      <w:r w:rsidDel="00000000" w:rsidR="00000000" w:rsidRPr="00000000">
        <w:rPr>
          <w:rFonts w:ascii="Roboto" w:cs="Roboto" w:eastAsia="Roboto" w:hAnsi="Roboto"/>
          <w:b w:val="1"/>
          <w:shd w:fill="f8f8fb" w:val="clear"/>
          <w:rtl w:val="0"/>
        </w:rPr>
        <w:t xml:space="preserve"> </w:t>
      </w:r>
      <w:r w:rsidDel="00000000" w:rsidR="00000000" w:rsidRPr="00000000">
        <w:rPr>
          <w:sz w:val="26"/>
          <w:szCs w:val="26"/>
          <w:highlight w:val="white"/>
          <w:rtl w:val="0"/>
        </w:rPr>
        <w:t xml:space="preserve">Kỷ yếu Hội nghị KHCN Quốc gia lần thứ XII về Nghiên cứu cơ bản và ứng dụng Công nghệ thông tin (FAIR);Huế ,ngày 07-08/6/2019</w:t>
      </w:r>
    </w:p>
    <w:p w:rsidR="00000000" w:rsidDel="00000000" w:rsidP="00000000" w:rsidRDefault="00000000" w:rsidRPr="00000000" w14:paraId="0000014C">
      <w:pPr>
        <w:shd w:fill="f8f8fb" w:val="clear"/>
        <w:tabs>
          <w:tab w:val="left" w:pos="4680"/>
        </w:tabs>
        <w:rPr>
          <w:rFonts w:ascii="Arial" w:cs="Arial" w:eastAsia="Arial" w:hAnsi="Arial"/>
          <w:highlight w:val="white"/>
        </w:rPr>
      </w:pPr>
      <w:r w:rsidDel="00000000" w:rsidR="00000000" w:rsidRPr="00000000">
        <w:rPr>
          <w:sz w:val="26"/>
          <w:szCs w:val="26"/>
          <w:highlight w:val="white"/>
          <w:rtl w:val="0"/>
        </w:rPr>
        <w:t xml:space="preserve">[2] </w:t>
      </w:r>
      <w:hyperlink r:id="rId35">
        <w:r w:rsidDel="00000000" w:rsidR="00000000" w:rsidRPr="00000000">
          <w:rPr>
            <w:rFonts w:ascii="Arial" w:cs="Arial" w:eastAsia="Arial" w:hAnsi="Arial"/>
            <w:highlight w:val="white"/>
            <w:rtl w:val="0"/>
          </w:rPr>
          <w:t xml:space="preserve">Coursera-Deeplearning.ai-CNN-Week 1</w:t>
        </w:r>
      </w:hyperlink>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14D">
      <w:pPr>
        <w:shd w:fill="f8f8fb" w:val="clear"/>
        <w:tabs>
          <w:tab w:val="left" w:pos="4680"/>
        </w:tabs>
        <w:rPr>
          <w:rFonts w:ascii="Arial" w:cs="Arial" w:eastAsia="Arial" w:hAnsi="Arial"/>
          <w:highlight w:val="white"/>
        </w:rPr>
      </w:pPr>
      <w:r w:rsidDel="00000000" w:rsidR="00000000" w:rsidRPr="00000000">
        <w:rPr>
          <w:rFonts w:ascii="Arial" w:cs="Arial" w:eastAsia="Arial" w:hAnsi="Arial"/>
          <w:highlight w:val="white"/>
          <w:rtl w:val="0"/>
        </w:rPr>
        <w:t xml:space="preserve">[3] </w:t>
      </w:r>
      <w:hyperlink r:id="rId36">
        <w:r w:rsidDel="00000000" w:rsidR="00000000" w:rsidRPr="00000000">
          <w:rPr>
            <w:rFonts w:ascii="Arial" w:cs="Arial" w:eastAsia="Arial" w:hAnsi="Arial"/>
            <w:highlight w:val="white"/>
            <w:u w:val="single"/>
            <w:rtl w:val="0"/>
          </w:rPr>
          <w:t xml:space="preserve">nghien-cuu-va-ung-dung-cac-ky-thuat-nhan-dang-cam-xuc-qua-khuon-mat-ORNZqdmeK0n</w:t>
        </w:r>
      </w:hyperlink>
      <w:r w:rsidDel="00000000" w:rsidR="00000000" w:rsidRPr="00000000">
        <w:rPr>
          <w:rtl w:val="0"/>
        </w:rPr>
      </w:r>
    </w:p>
    <w:p w:rsidR="00000000" w:rsidDel="00000000" w:rsidP="00000000" w:rsidRDefault="00000000" w:rsidRPr="00000000" w14:paraId="0000014E">
      <w:pPr>
        <w:shd w:fill="f8f8fb" w:val="clear"/>
        <w:tabs>
          <w:tab w:val="left" w:pos="4680"/>
        </w:tabs>
        <w:rPr>
          <w:rFonts w:ascii="Arial" w:cs="Arial" w:eastAsia="Arial" w:hAnsi="Arial"/>
          <w:highlight w:val="white"/>
        </w:rPr>
      </w:pPr>
      <w:r w:rsidDel="00000000" w:rsidR="00000000" w:rsidRPr="00000000">
        <w:rPr>
          <w:rtl w:val="0"/>
        </w:rPr>
      </w:r>
    </w:p>
    <w:p w:rsidR="00000000" w:rsidDel="00000000" w:rsidP="00000000" w:rsidRDefault="00000000" w:rsidRPr="00000000" w14:paraId="0000014F">
      <w:pPr>
        <w:shd w:fill="f8f8fb" w:val="clear"/>
        <w:tabs>
          <w:tab w:val="left" w:pos="4680"/>
        </w:tabs>
        <w:rPr>
          <w:sz w:val="26"/>
          <w:szCs w:val="26"/>
          <w:highlight w:val="white"/>
        </w:rPr>
      </w:pPr>
      <w:r w:rsidDel="00000000" w:rsidR="00000000" w:rsidRPr="00000000">
        <w:rPr>
          <w:sz w:val="26"/>
          <w:szCs w:val="26"/>
          <w:highlight w:val="white"/>
          <w:rtl w:val="0"/>
        </w:rPr>
        <w:t xml:space="preserve">[4] [ML] Support Vector Machine - SVM - Hai’s Blog</w:t>
      </w:r>
    </w:p>
    <w:p w:rsidR="00000000" w:rsidDel="00000000" w:rsidP="00000000" w:rsidRDefault="00000000" w:rsidRPr="00000000" w14:paraId="00000150">
      <w:pPr>
        <w:shd w:fill="f8f8fb" w:val="clear"/>
        <w:tabs>
          <w:tab w:val="left" w:pos="4680"/>
        </w:tabs>
        <w:rPr>
          <w:sz w:val="26"/>
          <w:szCs w:val="26"/>
          <w:highlight w:val="white"/>
        </w:rPr>
      </w:pPr>
      <w:r w:rsidDel="00000000" w:rsidR="00000000" w:rsidRPr="00000000">
        <w:rPr>
          <w:sz w:val="26"/>
          <w:szCs w:val="26"/>
          <w:highlight w:val="white"/>
          <w:rtl w:val="0"/>
        </w:rPr>
        <w:t xml:space="preserve">[5] </w:t>
      </w:r>
      <w:r w:rsidDel="00000000" w:rsidR="00000000" w:rsidRPr="00000000">
        <w:rPr>
          <w:sz w:val="26"/>
          <w:szCs w:val="26"/>
          <w:highlight w:val="white"/>
          <w:rtl w:val="0"/>
        </w:rPr>
        <w:t xml:space="preserve">Facial Expression Recognition with CNN Ensemble- </w:t>
      </w:r>
      <w:hyperlink r:id="rId37">
        <w:r w:rsidDel="00000000" w:rsidR="00000000" w:rsidRPr="00000000">
          <w:rPr>
            <w:sz w:val="26"/>
            <w:szCs w:val="26"/>
            <w:highlight w:val="white"/>
            <w:rtl w:val="0"/>
          </w:rPr>
          <w:t xml:space="preserve">Kuang Liu</w:t>
        </w:r>
      </w:hyperlink>
      <w:r w:rsidDel="00000000" w:rsidR="00000000" w:rsidRPr="00000000">
        <w:rPr>
          <w:sz w:val="26"/>
          <w:szCs w:val="26"/>
          <w:highlight w:val="white"/>
          <w:rtl w:val="0"/>
        </w:rPr>
        <w:t xml:space="preserve">; </w:t>
      </w:r>
      <w:hyperlink r:id="rId38">
        <w:r w:rsidDel="00000000" w:rsidR="00000000" w:rsidRPr="00000000">
          <w:rPr>
            <w:sz w:val="26"/>
            <w:szCs w:val="26"/>
            <w:highlight w:val="white"/>
            <w:rtl w:val="0"/>
          </w:rPr>
          <w:t xml:space="preserve">Mingmin Zhang</w:t>
        </w:r>
      </w:hyperlink>
      <w:r w:rsidDel="00000000" w:rsidR="00000000" w:rsidRPr="00000000">
        <w:rPr>
          <w:sz w:val="26"/>
          <w:szCs w:val="26"/>
          <w:highlight w:val="white"/>
          <w:rtl w:val="0"/>
        </w:rPr>
        <w:t xml:space="preserve">; </w:t>
      </w:r>
      <w:hyperlink r:id="rId39">
        <w:r w:rsidDel="00000000" w:rsidR="00000000" w:rsidRPr="00000000">
          <w:rPr>
            <w:sz w:val="26"/>
            <w:szCs w:val="26"/>
            <w:highlight w:val="white"/>
            <w:rtl w:val="0"/>
          </w:rPr>
          <w:t xml:space="preserve">Zhigeng Pan</w:t>
        </w:r>
      </w:hyperlink>
      <w:r w:rsidDel="00000000" w:rsidR="00000000" w:rsidRPr="00000000">
        <w:rPr>
          <w:rtl w:val="0"/>
        </w:rPr>
      </w:r>
    </w:p>
    <w:p w:rsidR="00000000" w:rsidDel="00000000" w:rsidP="00000000" w:rsidRDefault="00000000" w:rsidRPr="00000000" w14:paraId="00000151">
      <w:pPr>
        <w:shd w:fill="ffffff" w:val="clear"/>
        <w:tabs>
          <w:tab w:val="left" w:pos="4680"/>
        </w:tabs>
        <w:rPr>
          <w:sz w:val="26"/>
          <w:szCs w:val="26"/>
          <w:highlight w:val="white"/>
        </w:rPr>
      </w:pPr>
      <w:r w:rsidDel="00000000" w:rsidR="00000000" w:rsidRPr="00000000">
        <w:rPr>
          <w:sz w:val="26"/>
          <w:szCs w:val="26"/>
          <w:highlight w:val="white"/>
          <w:rtl w:val="0"/>
        </w:rPr>
        <w:t xml:space="preserve">All Authors</w:t>
      </w:r>
    </w:p>
    <w:p w:rsidR="00000000" w:rsidDel="00000000" w:rsidP="00000000" w:rsidRDefault="00000000" w:rsidRPr="00000000" w14:paraId="00000152">
      <w:pPr>
        <w:shd w:fill="f8f8fb" w:val="clear"/>
        <w:tabs>
          <w:tab w:val="left" w:pos="4680"/>
        </w:tabs>
        <w:rPr>
          <w:rFonts w:ascii="Arial" w:cs="Arial" w:eastAsia="Arial" w:hAnsi="Arial"/>
          <w:b w:val="1"/>
          <w:color w:val="333333"/>
          <w:sz w:val="46"/>
          <w:szCs w:val="46"/>
          <w:highlight w:val="white"/>
        </w:rPr>
      </w:pPr>
      <w:r w:rsidDel="00000000" w:rsidR="00000000" w:rsidRPr="00000000">
        <w:rPr>
          <w:rtl w:val="0"/>
        </w:rPr>
      </w:r>
    </w:p>
    <w:p w:rsidR="00000000" w:rsidDel="00000000" w:rsidP="00000000" w:rsidRDefault="00000000" w:rsidRPr="00000000" w14:paraId="00000153">
      <w:pPr>
        <w:shd w:fill="f8f8fb" w:val="clear"/>
        <w:tabs>
          <w:tab w:val="left" w:pos="4680"/>
        </w:tabs>
        <w:rPr>
          <w:color w:val="404040"/>
          <w:sz w:val="26"/>
          <w:szCs w:val="26"/>
          <w:highlight w:val="white"/>
        </w:rPr>
      </w:pPr>
      <w:r w:rsidDel="00000000" w:rsidR="00000000" w:rsidRPr="00000000">
        <w:rPr>
          <w:rtl w:val="0"/>
        </w:rPr>
      </w:r>
    </w:p>
    <w:p w:rsidR="00000000" w:rsidDel="00000000" w:rsidP="00000000" w:rsidRDefault="00000000" w:rsidRPr="00000000" w14:paraId="00000154">
      <w:pPr>
        <w:tabs>
          <w:tab w:val="left" w:pos="4680"/>
        </w:tabs>
        <w:spacing w:line="360" w:lineRule="auto"/>
        <w:jc w:val="left"/>
        <w:rPr>
          <w:b w:val="1"/>
          <w:sz w:val="26"/>
          <w:szCs w:val="26"/>
          <w:highlight w:val="white"/>
        </w:rPr>
      </w:pPr>
      <w:r w:rsidDel="00000000" w:rsidR="00000000" w:rsidRPr="00000000">
        <w:rPr>
          <w:rtl w:val="0"/>
        </w:rPr>
      </w:r>
    </w:p>
    <w:sectPr>
      <w:type w:val="nextPage"/>
      <w:pgSz w:h="16840" w:w="11907" w:orient="portrait"/>
      <w:pgMar w:bottom="1134" w:top="1134"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CellMar>
        <w:top w:w="0.0" w:type="dxa"/>
        <w:left w:w="108.0" w:type="dxa"/>
        <w:bottom w:w="0.0" w:type="dxa"/>
        <w:right w:w="108.0" w:type="dxa"/>
      </w:tblCellMar>
    </w:tblPr>
  </w:style>
  <w:style w:type="paragraph" w:styleId="_Style15">
    <w:name w:val="_Style 15"/>
    <w:basedOn w:val="Normal"/>
    <w:next w:val="_Style15"/>
    <w:autoRedefine w:val="0"/>
    <w:hidden w:val="0"/>
    <w:qFormat w:val="0"/>
    <w:pPr>
      <w:suppressAutoHyphens w:val="1"/>
      <w:spacing w:after="160" w:line="240" w:lineRule="atLeast"/>
      <w:ind w:leftChars="-1" w:rightChars="0" w:firstLineChars="-1"/>
      <w:textDirection w:val="btLr"/>
      <w:textAlignment w:val="top"/>
      <w:outlineLvl w:val="0"/>
    </w:pPr>
    <w:rPr>
      <w:rFonts w:ascii="Verdana" w:hAnsi="Verdana"/>
      <w:w w:val="100"/>
      <w:position w:val="-1"/>
      <w:sz w:val="20"/>
      <w:szCs w:val="20"/>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har">
    <w:name w:val="Char"/>
    <w:basedOn w:val="Normal"/>
    <w:next w:val="Char"/>
    <w:autoRedefine w:val="0"/>
    <w:hidden w:val="0"/>
    <w:qFormat w:val="0"/>
    <w:pPr>
      <w:suppressAutoHyphens w:val="1"/>
      <w:spacing w:after="160" w:line="240" w:lineRule="atLeast"/>
      <w:ind w:leftChars="-1" w:rightChars="0" w:firstLineChars="-1"/>
      <w:textDirection w:val="btLr"/>
      <w:textAlignment w:val="top"/>
      <w:outlineLvl w:val="0"/>
    </w:pPr>
    <w:rPr>
      <w:rFonts w:ascii="Verdana" w:hAnsi="Verdana"/>
      <w:w w:val="100"/>
      <w:position w:val="-1"/>
      <w:sz w:val="20"/>
      <w:szCs w:val="20"/>
      <w:effect w:val="none"/>
      <w:vertAlign w:val="baseline"/>
      <w:cs w:val="0"/>
      <w:em w:val="none"/>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5.png"/><Relationship Id="rId21" Type="http://schemas.openxmlformats.org/officeDocument/2006/relationships/image" Target="media/image12.png"/><Relationship Id="rId24" Type="http://schemas.openxmlformats.org/officeDocument/2006/relationships/image" Target="media/image1.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8.png"/><Relationship Id="rId25" Type="http://schemas.openxmlformats.org/officeDocument/2006/relationships/image" Target="media/image10.png"/><Relationship Id="rId28" Type="http://schemas.openxmlformats.org/officeDocument/2006/relationships/image" Target="media/image7.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9.jpg"/><Relationship Id="rId8" Type="http://schemas.openxmlformats.org/officeDocument/2006/relationships/footer" Target="footer1.xml"/><Relationship Id="rId31" Type="http://schemas.openxmlformats.org/officeDocument/2006/relationships/image" Target="media/image14.png"/><Relationship Id="rId30" Type="http://schemas.openxmlformats.org/officeDocument/2006/relationships/image" Target="media/image8.png"/><Relationship Id="rId11" Type="http://schemas.openxmlformats.org/officeDocument/2006/relationships/image" Target="media/image5.png"/><Relationship Id="rId33" Type="http://schemas.openxmlformats.org/officeDocument/2006/relationships/image" Target="media/image13.png"/><Relationship Id="rId10" Type="http://schemas.openxmlformats.org/officeDocument/2006/relationships/image" Target="media/image17.png"/><Relationship Id="rId32" Type="http://schemas.openxmlformats.org/officeDocument/2006/relationships/image" Target="media/image2.png"/><Relationship Id="rId13" Type="http://schemas.openxmlformats.org/officeDocument/2006/relationships/image" Target="media/image6.png"/><Relationship Id="rId35" Type="http://schemas.openxmlformats.org/officeDocument/2006/relationships/hyperlink" Target="https://www.coursera.org/learn/convolutional-neural-networks" TargetMode="External"/><Relationship Id="rId12" Type="http://schemas.openxmlformats.org/officeDocument/2006/relationships/image" Target="media/image19.png"/><Relationship Id="rId34" Type="http://schemas.openxmlformats.org/officeDocument/2006/relationships/image" Target="media/image4.png"/><Relationship Id="rId15" Type="http://schemas.openxmlformats.org/officeDocument/2006/relationships/image" Target="media/image23.png"/><Relationship Id="rId37" Type="http://schemas.openxmlformats.org/officeDocument/2006/relationships/hyperlink" Target="https://ieeexplore.ieee.org/author/37086199394" TargetMode="External"/><Relationship Id="rId14" Type="http://schemas.openxmlformats.org/officeDocument/2006/relationships/image" Target="media/image3.png"/><Relationship Id="rId36" Type="http://schemas.openxmlformats.org/officeDocument/2006/relationships/hyperlink" Target="https://viblo.asia/p/nghien-cuu-va-ung-dung-cac-ky-thuat-nhan-dang-cam-xuc-qua-khuon-mat-ORNZqdmeK0n" TargetMode="External"/><Relationship Id="rId17" Type="http://schemas.openxmlformats.org/officeDocument/2006/relationships/hyperlink" Target="https://dominhhai.github.io/vi/2018/02/lagrange-multipliers-2/" TargetMode="External"/><Relationship Id="rId39" Type="http://schemas.openxmlformats.org/officeDocument/2006/relationships/hyperlink" Target="https://ieeexplore.ieee.org/author/37278872500" TargetMode="External"/><Relationship Id="rId16" Type="http://schemas.openxmlformats.org/officeDocument/2006/relationships/image" Target="media/image11.png"/><Relationship Id="rId38" Type="http://schemas.openxmlformats.org/officeDocument/2006/relationships/hyperlink" Target="https://ieeexplore.ieee.org/author/37293002100" TargetMode="External"/><Relationship Id="rId19" Type="http://schemas.openxmlformats.org/officeDocument/2006/relationships/hyperlink" Target="http://cvxopt.org/examples/tutorial/qp.html" TargetMode="External"/><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11" Type="http://schemas.openxmlformats.org/officeDocument/2006/relationships/font" Target="fonts/Roboto-boldItalic.ttf"/><Relationship Id="rId10" Type="http://schemas.openxmlformats.org/officeDocument/2006/relationships/font" Target="fonts/Roboto-italic.ttf"/><Relationship Id="rId9" Type="http://schemas.openxmlformats.org/officeDocument/2006/relationships/font" Target="fonts/Roboto-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Robot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8IW1F1HQptBS3d5TcBV7aoI5Dg==">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2018-09-21T03:02:00Z</dcterms:created>
  <dc:creator>PC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B4184AE1A76A48BBBC8FC4B01A4F612A</vt:lpwstr>
  </property>
</Properties>
</file>